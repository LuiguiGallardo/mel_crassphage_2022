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F4C7A" w14:textId="77777777" w:rsidR="00315101" w:rsidRPr="00160992" w:rsidRDefault="00160A39" w:rsidP="00160A39">
      <w:pPr>
        <w:spacing w:after="0" w:line="480" w:lineRule="auto"/>
        <w:jc w:val="center"/>
        <w:rPr>
          <w:rFonts w:ascii="Times New Roman" w:hAnsi="Times New Roman" w:cs="Times New Roman"/>
          <w:b/>
          <w:sz w:val="24"/>
          <w:szCs w:val="24"/>
          <w:lang w:val="en-US"/>
        </w:rPr>
      </w:pPr>
      <w:r w:rsidRPr="00160992">
        <w:rPr>
          <w:rFonts w:ascii="Times New Roman" w:hAnsi="Times New Roman" w:cs="Times New Roman"/>
          <w:b/>
          <w:sz w:val="24"/>
          <w:szCs w:val="24"/>
          <w:lang w:val="en-US"/>
        </w:rPr>
        <w:t>crass-like Bacteriophages and their association with children obesity and metabolic syndrome</w:t>
      </w:r>
    </w:p>
    <w:p w14:paraId="31F5B6AB" w14:textId="77777777" w:rsidR="00744932" w:rsidRPr="00160992" w:rsidRDefault="00744932" w:rsidP="00744932">
      <w:pPr>
        <w:pStyle w:val="NormalWeb"/>
        <w:spacing w:before="0" w:beforeAutospacing="0" w:after="0" w:line="480" w:lineRule="auto"/>
      </w:pPr>
      <w:r w:rsidRPr="00160992">
        <w:t>Adrian Ochoa Leyva</w:t>
      </w:r>
      <w:r w:rsidRPr="00160992">
        <w:rPr>
          <w:vertAlign w:val="superscript"/>
        </w:rPr>
        <w:t>1*</w:t>
      </w:r>
      <w:r w:rsidRPr="00160992">
        <w:t>.</w:t>
      </w:r>
    </w:p>
    <w:p w14:paraId="3A6D8980" w14:textId="77777777" w:rsidR="00744932" w:rsidRPr="00160992" w:rsidRDefault="00744932" w:rsidP="00744932">
      <w:pPr>
        <w:pStyle w:val="NormalWeb"/>
        <w:spacing w:before="0" w:beforeAutospacing="0" w:after="0" w:line="480" w:lineRule="auto"/>
      </w:pPr>
    </w:p>
    <w:p w14:paraId="1740C300" w14:textId="77777777" w:rsidR="00744932" w:rsidRPr="00160992" w:rsidRDefault="00744932" w:rsidP="00744932">
      <w:pPr>
        <w:pStyle w:val="NormalWeb"/>
        <w:spacing w:before="0" w:beforeAutospacing="0" w:after="0" w:line="480" w:lineRule="auto"/>
      </w:pPr>
    </w:p>
    <w:p w14:paraId="2A85A620" w14:textId="77777777" w:rsidR="00744932" w:rsidRPr="00160992" w:rsidRDefault="00744932" w:rsidP="00744932">
      <w:pPr>
        <w:pStyle w:val="NormalWeb"/>
        <w:spacing w:before="0" w:beforeAutospacing="0" w:after="0" w:line="480" w:lineRule="auto"/>
      </w:pPr>
      <w:r w:rsidRPr="00160992">
        <w:t>Affiliations:</w:t>
      </w:r>
    </w:p>
    <w:p w14:paraId="6442EC45" w14:textId="77777777" w:rsidR="00744932" w:rsidRPr="00160992" w:rsidRDefault="00744932" w:rsidP="00744932">
      <w:pPr>
        <w:pStyle w:val="NormalWeb"/>
        <w:spacing w:before="0" w:beforeAutospacing="0" w:after="0" w:line="480" w:lineRule="auto"/>
      </w:pPr>
      <w:r w:rsidRPr="00160992">
        <w:rPr>
          <w:vertAlign w:val="superscript"/>
        </w:rPr>
        <w:t xml:space="preserve">1 </w:t>
      </w:r>
      <w:r w:rsidRPr="00160992">
        <w:t>Departamento de Microbiologia Molecular, Instituto de Biotecnologia, Universidad Nacional Autonoma de Mexico, Avenida Universidad 2001, Cuernavaca, Morelos, C.P. 62210, Mexico.</w:t>
      </w:r>
    </w:p>
    <w:p w14:paraId="766EFA51" w14:textId="77777777" w:rsidR="00744932" w:rsidRPr="00160992" w:rsidRDefault="00744932" w:rsidP="00744932">
      <w:pPr>
        <w:pStyle w:val="NormalWeb"/>
        <w:spacing w:before="0" w:beforeAutospacing="0" w:after="0" w:line="480" w:lineRule="auto"/>
      </w:pPr>
    </w:p>
    <w:p w14:paraId="1A85DACE" w14:textId="77777777" w:rsidR="00744932" w:rsidRPr="00160992" w:rsidRDefault="00744932" w:rsidP="00744932">
      <w:pPr>
        <w:pStyle w:val="NormalWeb"/>
        <w:spacing w:before="0" w:beforeAutospacing="0" w:after="0" w:line="480" w:lineRule="auto"/>
        <w:rPr>
          <w:b/>
          <w:vertAlign w:val="superscript"/>
        </w:rPr>
      </w:pPr>
    </w:p>
    <w:p w14:paraId="1C27E189" w14:textId="77777777" w:rsidR="00744932" w:rsidRPr="00160992" w:rsidRDefault="00744932" w:rsidP="00744932">
      <w:pPr>
        <w:pStyle w:val="NormalWeb"/>
        <w:spacing w:before="0" w:beforeAutospacing="0" w:after="0" w:line="480" w:lineRule="auto"/>
      </w:pPr>
    </w:p>
    <w:p w14:paraId="4104104C" w14:textId="77777777" w:rsidR="00744932" w:rsidRPr="00160992" w:rsidRDefault="00744932" w:rsidP="00744932">
      <w:pPr>
        <w:pStyle w:val="NormalWeb"/>
        <w:spacing w:before="0" w:beforeAutospacing="0" w:after="0" w:line="480" w:lineRule="auto"/>
        <w:rPr>
          <w:lang w:val="en-US"/>
        </w:rPr>
      </w:pPr>
      <w:r w:rsidRPr="00160992">
        <w:rPr>
          <w:vertAlign w:val="superscript"/>
          <w:lang w:val="en-US"/>
        </w:rPr>
        <w:t>†</w:t>
      </w:r>
      <w:r w:rsidRPr="00160992">
        <w:rPr>
          <w:lang w:val="en-US"/>
        </w:rPr>
        <w:t xml:space="preserve">These authors contributed equally to this work. </w:t>
      </w:r>
    </w:p>
    <w:p w14:paraId="53F2110B" w14:textId="77777777" w:rsidR="00744932" w:rsidRPr="00160992" w:rsidRDefault="00744932" w:rsidP="00744932">
      <w:pPr>
        <w:pStyle w:val="NormalWeb"/>
        <w:spacing w:before="0" w:beforeAutospacing="0" w:after="0" w:line="480" w:lineRule="auto"/>
        <w:rPr>
          <w:lang w:val="en-US"/>
        </w:rPr>
      </w:pPr>
      <w:r w:rsidRPr="00160992">
        <w:rPr>
          <w:lang w:val="en-US"/>
        </w:rPr>
        <w:t xml:space="preserve">*Correspondence: </w:t>
      </w:r>
      <w:hyperlink r:id="rId4" w:history="1">
        <w:r w:rsidRPr="00160992">
          <w:rPr>
            <w:rStyle w:val="Hyperlink"/>
            <w:color w:val="auto"/>
            <w:lang w:val="en-US"/>
          </w:rPr>
          <w:t>aochoa@ibt.unam.mx</w:t>
        </w:r>
      </w:hyperlink>
    </w:p>
    <w:p w14:paraId="0884C03F" w14:textId="77777777" w:rsidR="00160A39" w:rsidRPr="00160992" w:rsidRDefault="00160A39" w:rsidP="009C2B19">
      <w:pPr>
        <w:spacing w:after="0" w:line="480" w:lineRule="auto"/>
        <w:jc w:val="both"/>
        <w:rPr>
          <w:rFonts w:ascii="Times New Roman" w:hAnsi="Times New Roman" w:cs="Times New Roman"/>
          <w:sz w:val="24"/>
          <w:szCs w:val="24"/>
          <w:lang w:val="en-US"/>
        </w:rPr>
      </w:pPr>
    </w:p>
    <w:p w14:paraId="67CFDDEB" w14:textId="77777777" w:rsidR="00160A39" w:rsidRPr="00160992" w:rsidRDefault="00160A39" w:rsidP="009C2B19">
      <w:pPr>
        <w:spacing w:after="0" w:line="480" w:lineRule="auto"/>
        <w:jc w:val="both"/>
        <w:rPr>
          <w:rFonts w:ascii="Times New Roman" w:hAnsi="Times New Roman" w:cs="Times New Roman"/>
          <w:sz w:val="24"/>
          <w:szCs w:val="24"/>
          <w:lang w:val="en-US"/>
        </w:rPr>
      </w:pPr>
    </w:p>
    <w:p w14:paraId="2C816095" w14:textId="77777777" w:rsidR="00160A39" w:rsidRPr="00160992" w:rsidRDefault="00160A39" w:rsidP="009C2B19">
      <w:pPr>
        <w:spacing w:after="0" w:line="480" w:lineRule="auto"/>
        <w:jc w:val="both"/>
        <w:rPr>
          <w:rFonts w:ascii="Times New Roman" w:hAnsi="Times New Roman" w:cs="Times New Roman"/>
          <w:sz w:val="24"/>
          <w:szCs w:val="24"/>
          <w:lang w:val="en-US"/>
        </w:rPr>
      </w:pPr>
    </w:p>
    <w:p w14:paraId="7A62F04B" w14:textId="77777777" w:rsidR="00883859" w:rsidRPr="00160992" w:rsidRDefault="00883859">
      <w:pPr>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br w:type="page"/>
      </w:r>
    </w:p>
    <w:p w14:paraId="40A967FB" w14:textId="77777777" w:rsidR="00315101" w:rsidRPr="00160992" w:rsidRDefault="00315101" w:rsidP="009C2B19">
      <w:pPr>
        <w:spacing w:after="0" w:line="480" w:lineRule="auto"/>
        <w:jc w:val="both"/>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lastRenderedPageBreak/>
        <w:t>Introduction</w:t>
      </w:r>
    </w:p>
    <w:p w14:paraId="3E06D00A" w14:textId="77777777" w:rsidR="00E55817" w:rsidRPr="00160992" w:rsidRDefault="00550851" w:rsidP="00E55817">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Recent advances in </w:t>
      </w:r>
      <w:r w:rsidR="007E1512" w:rsidRPr="00160992">
        <w:rPr>
          <w:rFonts w:ascii="Times New Roman" w:hAnsi="Times New Roman" w:cs="Times New Roman"/>
          <w:sz w:val="24"/>
          <w:szCs w:val="24"/>
          <w:lang w:val="en-US"/>
        </w:rPr>
        <w:t xml:space="preserve">protocols for viral </w:t>
      </w:r>
      <w:r w:rsidRPr="00160992">
        <w:rPr>
          <w:rFonts w:ascii="Times New Roman" w:hAnsi="Times New Roman" w:cs="Times New Roman"/>
          <w:sz w:val="24"/>
          <w:szCs w:val="24"/>
          <w:lang w:val="en-US"/>
        </w:rPr>
        <w:t>metagenomic</w:t>
      </w:r>
      <w:r w:rsidR="007E1512" w:rsidRPr="00160992">
        <w:rPr>
          <w:rFonts w:ascii="Times New Roman" w:hAnsi="Times New Roman" w:cs="Times New Roman"/>
          <w:sz w:val="24"/>
          <w:szCs w:val="24"/>
          <w:lang w:val="en-US"/>
        </w:rPr>
        <w:t>s</w:t>
      </w:r>
      <w:r w:rsidRPr="00160992">
        <w:rPr>
          <w:rFonts w:ascii="Times New Roman" w:hAnsi="Times New Roman" w:cs="Times New Roman"/>
          <w:sz w:val="24"/>
          <w:szCs w:val="24"/>
          <w:lang w:val="en-US"/>
        </w:rPr>
        <w:t xml:space="preserve"> and data </w:t>
      </w:r>
      <w:proofErr w:type="spellStart"/>
      <w:r w:rsidRPr="00160992">
        <w:rPr>
          <w:rFonts w:ascii="Times New Roman" w:hAnsi="Times New Roman" w:cs="Times New Roman"/>
          <w:sz w:val="24"/>
          <w:szCs w:val="24"/>
          <w:lang w:val="en-US"/>
        </w:rPr>
        <w:t>maining</w:t>
      </w:r>
      <w:proofErr w:type="spellEnd"/>
      <w:r w:rsidR="007E1512" w:rsidRPr="00160992">
        <w:rPr>
          <w:rFonts w:ascii="Times New Roman" w:hAnsi="Times New Roman" w:cs="Times New Roman"/>
          <w:sz w:val="24"/>
          <w:szCs w:val="24"/>
          <w:lang w:val="en-US"/>
        </w:rPr>
        <w:t xml:space="preserve"> (</w:t>
      </w:r>
      <w:proofErr w:type="spellStart"/>
      <w:r w:rsidR="007E1512" w:rsidRPr="00160992">
        <w:rPr>
          <w:rFonts w:ascii="Times New Roman" w:hAnsi="Times New Roman" w:cs="Times New Roman"/>
          <w:sz w:val="24"/>
          <w:szCs w:val="24"/>
          <w:lang w:val="en-US"/>
        </w:rPr>
        <w:t>cita</w:t>
      </w:r>
      <w:proofErr w:type="spellEnd"/>
      <w:r w:rsidR="007E1512" w:rsidRPr="00160992">
        <w:rPr>
          <w:rFonts w:ascii="Times New Roman" w:hAnsi="Times New Roman" w:cs="Times New Roman"/>
          <w:sz w:val="24"/>
          <w:szCs w:val="24"/>
          <w:lang w:val="en-US"/>
        </w:rPr>
        <w:t xml:space="preserve"> STAR)</w:t>
      </w:r>
      <w:r w:rsidRPr="00160992">
        <w:rPr>
          <w:rFonts w:ascii="Times New Roman" w:hAnsi="Times New Roman" w:cs="Times New Roman"/>
          <w:sz w:val="24"/>
          <w:szCs w:val="24"/>
          <w:lang w:val="en-US"/>
        </w:rPr>
        <w:t xml:space="preserve"> </w:t>
      </w:r>
      <w:r w:rsidR="007E1512" w:rsidRPr="00160992">
        <w:rPr>
          <w:rFonts w:ascii="Times New Roman" w:hAnsi="Times New Roman" w:cs="Times New Roman"/>
          <w:sz w:val="24"/>
          <w:szCs w:val="24"/>
          <w:lang w:val="en-US"/>
        </w:rPr>
        <w:t xml:space="preserve">allowed </w:t>
      </w:r>
      <w:r w:rsidR="003C2FE7" w:rsidRPr="00160992">
        <w:rPr>
          <w:rFonts w:ascii="Times New Roman" w:hAnsi="Times New Roman" w:cs="Times New Roman"/>
          <w:sz w:val="24"/>
          <w:szCs w:val="24"/>
          <w:lang w:val="en-US"/>
        </w:rPr>
        <w:t xml:space="preserve">us to known </w:t>
      </w:r>
      <w:r w:rsidRPr="00160992">
        <w:rPr>
          <w:rFonts w:ascii="Times New Roman" w:hAnsi="Times New Roman" w:cs="Times New Roman"/>
          <w:sz w:val="24"/>
          <w:szCs w:val="24"/>
          <w:lang w:val="en-US"/>
        </w:rPr>
        <w:t>that t</w:t>
      </w:r>
      <w:r w:rsidR="00160A39" w:rsidRPr="00160992">
        <w:rPr>
          <w:rFonts w:ascii="Times New Roman" w:hAnsi="Times New Roman" w:cs="Times New Roman"/>
          <w:sz w:val="24"/>
          <w:szCs w:val="24"/>
          <w:lang w:val="en-US"/>
        </w:rPr>
        <w:t xml:space="preserve">he gut </w:t>
      </w:r>
      <w:proofErr w:type="spellStart"/>
      <w:r w:rsidR="00160A39" w:rsidRPr="00160992">
        <w:rPr>
          <w:rFonts w:ascii="Times New Roman" w:hAnsi="Times New Roman" w:cs="Times New Roman"/>
          <w:sz w:val="24"/>
          <w:szCs w:val="24"/>
          <w:lang w:val="en-US"/>
        </w:rPr>
        <w:t>virome</w:t>
      </w:r>
      <w:proofErr w:type="spellEnd"/>
      <w:r w:rsidR="00160A39" w:rsidRPr="00160992">
        <w:rPr>
          <w:rFonts w:ascii="Times New Roman" w:hAnsi="Times New Roman" w:cs="Times New Roman"/>
          <w:sz w:val="24"/>
          <w:szCs w:val="24"/>
          <w:lang w:val="en-US"/>
        </w:rPr>
        <w:t xml:space="preserve"> is mainly dominated by bacteriophages </w:t>
      </w:r>
      <w:r w:rsidR="00160A39" w:rsidRPr="00160992">
        <w:rPr>
          <w:rFonts w:ascii="Times New Roman" w:hAnsi="Times New Roman" w:cs="Times New Roman"/>
          <w:sz w:val="24"/>
          <w:szCs w:val="24"/>
          <w:lang w:val="en-US"/>
        </w:rPr>
        <w:fldChar w:fldCharType="begin" w:fldLock="1"/>
      </w:r>
      <w:r w:rsidR="00160A39" w:rsidRPr="00160992">
        <w:rPr>
          <w:rFonts w:ascii="Times New Roman" w:hAnsi="Times New Roman" w:cs="Times New Roman"/>
          <w:sz w:val="24"/>
          <w:szCs w:val="24"/>
          <w:lang w:val="en-US"/>
        </w:rPr>
        <w:instrText>ADDIN CSL_CITATION {"citationItems":[{"id":"ITEM-1","itemData":{"DOI":"10.1016/j.chom.2019.09.009","ISSN":"19346069","PMID":"31600503","abstract":"Shkoporov et al. demonstrate high individual specificity and temporal stability of the human gut virome. They describe a numerically prevalent and persisting fraction of the viral community, termed persistent personal virome (PPV). The PPV consists mainly of virulent bacteriophages predicted to target major taxonomic groups of gut bacteria.","author":[{"dropping-particle":"","family":"Shkoporov","given":"Andrey N.","non-dropping-particle":"","parse-names":false,"suffix":""},{"dropping-particle":"","family":"Clooney","given":"Adam G.","non-dropping-particle":"","parse-names":false,"suffix":""},{"dropping-particle":"","family":"Sutton","given":"Thomas D.S.","non-dropping-particle":"","parse-names":false,"suffix":""},{"dropping-particle":"","family":"Ryan","given":"Feargal J.","non-dropping-particle":"","parse-names":false,"suffix":""},{"dropping-particle":"","family":"Daly","given":"Karen M.","non-dropping-particle":"","parse-names":false,"suffix":""},{"dropping-particle":"","family":"Nolan","given":"James A.","non-dropping-particle":"","parse-names":false,"suffix":""},{"dropping-particle":"","family":"McDonnell","given":"Siobhan A.","non-dropping-particle":"","parse-names":false,"suffix":""},{"dropping-particle":"V.","family":"Khokhlova","given":"Ekaterina","non-dropping-particle":"","parse-names":false,"suffix":""},{"dropping-particle":"","family":"Draper","given":"Lorraine A.","non-dropping-particle":"","parse-names":false,"suffix":""},{"dropping-particle":"","family":"Forde","given":"Amanda","non-dropping-particle":"","parse-names":false,"suffix":""},{"dropping-particle":"","family":"Guerin","given":"Emma","non-dropping-particle":"","parse-names":false,"suffix":""},{"dropping-particle":"","family":"Velayudhan","given":"Vimalkumar","non-dropping-particle":"","parse-names":false,"suffix":""},{"dropping-particle":"","family":"Ross","given":"R. Paul","non-dropping-particle":"","parse-names":false,"suffix":""},{"dropping-particle":"","family":"Hill","given":"Colin","non-dropping-particle":"","parse-names":false,"suffix":""}],"container-title":"Cell Host and Microbe","id":"ITEM-1","issue":"4","issued":{"date-parts":[["2019","10","9"]]},"page":"527-541.e5","publisher":"Cell Press","title":"The Human Gut Virome Is Highly Diverse, Stable, and Individual Specific","type":"article-journal","volume":"26"},"uris":["http://www.mendeley.com/documents/?uuid=86f63c7d-9317-358b-8452-f2ca99bac041"]},{"id":"ITEM-2","itemData":{"DOI":"10.1016/j.chom.2019.01.017","ISSN":"19346069","PMID":"30763534","abstract":"Shkoporov and Hill review our current understanding of and the available methods for studying the taxonomic composition, community structure, and population dynamics of human gut-associated bacteriophage populations (phageome). They also discuss the main challenges in the field and identify avenues for future research.","author":[{"dropping-particle":"","family":"Shkoporov","given":"Andrey N.","non-dropping-particle":"","parse-names":false,"suffix":""},{"dropping-particle":"","family":"Hill","given":"Colin","non-dropping-particle":"","parse-names":false,"suffix":""}],"container-title":"Cell Host and Microbe","id":"ITEM-2","issue":"2","issued":{"date-parts":[["2019","2","13"]]},"page":"195-209","publisher":"Cell Press","title":"Bacteriophages of the Human Gut: The “Known Unknown” of the Microbiome","type":"article","volume":"25"},"uris":["http://www.mendeley.com/documents/?uuid=793f7451-a139-3a04-abc4-0a1718f71541"]}],"mendeley":{"formattedCitation":"&lt;sup&gt;19,20&lt;/sup&gt;","plainTextFormattedCitation":"19,20","previouslyFormattedCitation":"&lt;sup&gt;28,29&lt;/sup&gt;"},"properties":{"noteIndex":0},"schema":"https://github.com/citation-style-language/schema/raw/master/csl-citation.json"}</w:instrText>
      </w:r>
      <w:r w:rsidR="00160A39" w:rsidRPr="00160992">
        <w:rPr>
          <w:rFonts w:ascii="Times New Roman" w:hAnsi="Times New Roman" w:cs="Times New Roman"/>
          <w:sz w:val="24"/>
          <w:szCs w:val="24"/>
          <w:lang w:val="en-US"/>
        </w:rPr>
        <w:fldChar w:fldCharType="separate"/>
      </w:r>
      <w:r w:rsidR="00160A39" w:rsidRPr="00160992">
        <w:rPr>
          <w:rFonts w:ascii="Times New Roman" w:hAnsi="Times New Roman" w:cs="Times New Roman"/>
          <w:sz w:val="24"/>
          <w:szCs w:val="24"/>
          <w:vertAlign w:val="superscript"/>
          <w:lang w:val="en-US"/>
        </w:rPr>
        <w:t>19,20</w:t>
      </w:r>
      <w:r w:rsidR="00160A39" w:rsidRPr="00160992">
        <w:rPr>
          <w:rFonts w:ascii="Times New Roman" w:hAnsi="Times New Roman" w:cs="Times New Roman"/>
          <w:sz w:val="24"/>
          <w:szCs w:val="24"/>
          <w:lang w:val="en-US"/>
        </w:rPr>
        <w:fldChar w:fldCharType="end"/>
      </w:r>
      <w:r w:rsidR="00E50968" w:rsidRPr="00160992">
        <w:rPr>
          <w:rFonts w:ascii="Times New Roman" w:hAnsi="Times New Roman" w:cs="Times New Roman"/>
          <w:sz w:val="24"/>
          <w:szCs w:val="24"/>
          <w:lang w:val="en-US"/>
        </w:rPr>
        <w:t>.</w:t>
      </w:r>
      <w:r w:rsidR="00160A39" w:rsidRPr="00160992">
        <w:rPr>
          <w:rFonts w:ascii="Times New Roman" w:hAnsi="Times New Roman" w:cs="Times New Roman"/>
          <w:sz w:val="24"/>
          <w:szCs w:val="24"/>
          <w:lang w:val="en-US"/>
        </w:rPr>
        <w:t xml:space="preserve"> </w:t>
      </w:r>
      <w:r w:rsidR="00E50968" w:rsidRPr="00160992">
        <w:rPr>
          <w:rFonts w:ascii="Times New Roman" w:hAnsi="Times New Roman" w:cs="Times New Roman"/>
          <w:sz w:val="24"/>
          <w:szCs w:val="24"/>
          <w:lang w:val="en-US"/>
        </w:rPr>
        <w:t>Indeed, t</w:t>
      </w:r>
      <w:r w:rsidR="003C2FE7" w:rsidRPr="00160992">
        <w:rPr>
          <w:rFonts w:ascii="Times New Roman" w:hAnsi="Times New Roman" w:cs="Times New Roman"/>
          <w:sz w:val="24"/>
          <w:szCs w:val="24"/>
          <w:lang w:val="en-US"/>
        </w:rPr>
        <w:t xml:space="preserve">here is </w:t>
      </w:r>
      <w:r w:rsidR="00160A39" w:rsidRPr="00160992">
        <w:rPr>
          <w:rFonts w:ascii="Times New Roman" w:hAnsi="Times New Roman" w:cs="Times New Roman"/>
          <w:sz w:val="24"/>
          <w:szCs w:val="24"/>
          <w:lang w:val="en-US"/>
        </w:rPr>
        <w:t>Disease-specific changes</w:t>
      </w:r>
      <w:r w:rsidR="00D756AE" w:rsidRPr="00160992">
        <w:rPr>
          <w:rFonts w:ascii="Times New Roman" w:hAnsi="Times New Roman" w:cs="Times New Roman"/>
          <w:sz w:val="24"/>
          <w:szCs w:val="24"/>
          <w:lang w:val="en-US"/>
        </w:rPr>
        <w:t xml:space="preserve"> of the </w:t>
      </w:r>
      <w:proofErr w:type="spellStart"/>
      <w:r w:rsidR="00D756AE" w:rsidRPr="00160992">
        <w:rPr>
          <w:rFonts w:ascii="Times New Roman" w:hAnsi="Times New Roman" w:cs="Times New Roman"/>
          <w:sz w:val="24"/>
          <w:szCs w:val="24"/>
          <w:lang w:val="en-US"/>
        </w:rPr>
        <w:t>virome</w:t>
      </w:r>
      <w:proofErr w:type="spellEnd"/>
      <w:r w:rsidR="00D756AE" w:rsidRPr="00160992">
        <w:rPr>
          <w:rFonts w:ascii="Times New Roman" w:hAnsi="Times New Roman" w:cs="Times New Roman"/>
          <w:sz w:val="24"/>
          <w:szCs w:val="24"/>
          <w:lang w:val="en-US"/>
        </w:rPr>
        <w:t xml:space="preserve"> </w:t>
      </w:r>
      <w:r w:rsidR="00160A39" w:rsidRPr="00160992">
        <w:rPr>
          <w:rFonts w:ascii="Times New Roman" w:hAnsi="Times New Roman" w:cs="Times New Roman"/>
          <w:sz w:val="24"/>
          <w:szCs w:val="24"/>
          <w:lang w:val="en-US"/>
        </w:rPr>
        <w:t>in inflammatory bowel disease</w:t>
      </w:r>
      <w:r w:rsidR="00160A39" w:rsidRPr="00160992">
        <w:rPr>
          <w:rFonts w:ascii="Times New Roman" w:hAnsi="Times New Roman" w:cs="Times New Roman"/>
          <w:sz w:val="24"/>
          <w:szCs w:val="24"/>
          <w:lang w:val="en-US"/>
        </w:rPr>
        <w:fldChar w:fldCharType="begin" w:fldLock="1"/>
      </w:r>
      <w:r w:rsidR="00160A39" w:rsidRPr="00160992">
        <w:rPr>
          <w:rFonts w:ascii="Times New Roman" w:hAnsi="Times New Roman" w:cs="Times New Roman"/>
          <w:sz w:val="24"/>
          <w:szCs w:val="24"/>
          <w:lang w:val="en-US"/>
        </w:rPr>
        <w:instrText>ADDIN CSL_CITATION {"citationItems":[{"id":"ITEM-1","itemData":{"DOI":"10.1016/j.cell.2015.01.002","ISSN":"10974172","abstract":"Summary Decreases in the diversity of enteric bacterial populations are observed in patients with Crohn's disease (CD) and ulcerative colitis (UC). Less is known about the virome in these diseases. We show that the enteric virome is abnormal in CD and UC patients. In-depth analysis of preparations enriched for free virions in the intestine revealed that CD and UC were associated with a significant expansion of Caudovirales bacteriophages. The viromes of CD and UC patients were disease and cohort specific. Importantly, it did not appear that expansion and diversification of the enteric virome was secondary to changes in bacterial populations. These data support a model in which changes in the virome may contribute to intestinal inflammation and bacterial dysbiosis. We conclude that the virome is a candidate for contributing to, or being a biomarker for, human inflammatory bowel disease and speculate that the enteric virome may play a role in other diseases.","author":[{"dropping-particle":"","family":"Norman","given":"Jason M.","non-dropping-particle":"","parse-names":false,"suffix":""},{"dropping-particle":"","family":"Handley","given":"Scott A.","non-dropping-particle":"","parse-names":false,"suffix":""},{"dropping-particle":"","family":"Baldridge","given":"Megan T.","non-dropping-particle":"","parse-names":false,"suffix":""},{"dropping-particle":"","family":"Droit","given":"Lindsay","non-dropping-particle":"","parse-names":false,"suffix":""},{"dropping-particle":"","family":"Liu","given":"Catherine Y.","non-dropping-particle":"","parse-names":false,"suffix":""},{"dropping-particle":"","family":"Keller","given":"Brian C.","non-dropping-particle":"","parse-names":false,"suffix":""},{"dropping-particle":"","family":"Kambal","given":"Amal","non-dropping-particle":"","parse-names":false,"suffix":""},{"dropping-particle":"","family":"Monaco","given":"Cynthia L.","non-dropping-particle":"","parse-names":false,"suffix":""},{"dropping-particle":"","family":"Zhao","given":"Guoyan","non-dropping-particle":"","parse-names":false,"suffix":""},{"dropping-particle":"","family":"Fleshner","given":"Phillip","non-dropping-particle":"","parse-names":false,"suffix":""},{"dropping-particle":"","family":"Stappenbeck","given":"Thaddeus S.","non-dropping-particle":"","parse-names":false,"suffix":""},{"dropping-particle":"","family":"McGovern","given":"Dermot P.B.","non-dropping-particle":"","parse-names":false,"suffix":""},{"dropping-particle":"","family":"Keshavarzian","given":"Ali","non-dropping-particle":"","parse-names":false,"suffix":""},{"dropping-particle":"","family":"Mutlu","given":"Ece A.","non-dropping-particle":"","parse-names":false,"suffix":""},{"dropping-particle":"","family":"Sauk","given":"Jenny","non-dropping-particle":"","parse-names":false,"suffix":""},{"dropping-particle":"","family":"Gevers","given":"Dirk","non-dropping-particle":"","parse-names":false,"suffix":""},{"dropping-particle":"","family":"Xavier","given":"Ramnik J.","non-dropping-particle":"","parse-names":false,"suffix":""},{"dropping-particle":"","family":"Wang","given":"David","non-dropping-particle":"","parse-names":false,"suffix":""},{"dropping-particle":"","family":"Parkes","given":"Miles","non-dropping-particle":"","parse-names":false,"suffix":""},{"dropping-particle":"","family":"Virgin","given":"Herbert W.","non-dropping-particle":"","parse-names":false,"suffix":""}],"container-title":"Cell","id":"ITEM-1","issued":{"date-parts":[["2015"]]},"title":"Disease-specific alterations in the enteric virome in inflammatory bowel disease","type":"article-journal"},"uris":["http://www.mendeley.com/documents/?uuid=20d69f51-b99f-42e7-b64d-7edfb83c2999"]},{"id":"ITEM-2","itemData":{"DOI":"10.1136/gutjnl-2018-318131","ISSN":"14683288","abstract":"Objective The pathogenesis of UC relates to gut microbiota dysbiosis. We postulate that alterations in the viral community populating the intestinal mucosa play an important role in UC pathogenesis. This study aims to characterise the mucosal virome and their functions in health and UC. Design Deep metagenomics sequencing of virus-like particle preparations and bacterial 16S rRNA sequencing were performed on the rectal mucosa of 167 subjects from three different geographical regions in China (UC=91; healthy controls=76). Virome and bacteriome alterations in UC mucosa were assessed and correlated with patient metadata. We applied partition around medoids clustering algorithm and classified mucosa viral communities into two clusters, referred to as mucosal virome metacommunities 1 and 2. Results In UC, there was an expansion of mucosa viruses, particularly Caudovirales bacteriophages, and a decrease in mucosa Caudovirales diversity, richness and evenness compared with healthy controls. Altered mucosal virome correlated with intestinal inflammation. Interindividual dissimilarity between mucosal viromes was higher in UC than controls. Escherichia phage and Enterobacteria phage were more abundant in the mucosa of UC than controls. Compared with metacommunity 1, metacommunity 2 was predominated by UC subjects and displayed a significant loss of various viral species. Patients with UC showed substantial abrogation of diverse viral functions, whereas multiple viral functions, particularly functions of bacteriophages associated with host bacteria fitness and pathogenicity, were markedly enriched in UC mucosa. Intensive transkingdom correlations between mucosa viruses and bacteria were significantly depleted in UC. Conclusion We demonstrated for the first time that UC is characterised by substantial alterations of the mucosa virobiota with functional distortion. Enrichment of Caudovirales bacteriophages, increased phage/bacteria virulence functions and loss of viral-bacterial correlations in the UC mucosa highlight that mucosal virome may play an important role in UC pathogenesis.","author":[{"dropping-particle":"","family":"Zuo","given":"Tao","non-dropping-particle":"","parse-names":false,"suffix":""},{"dropping-particle":"","family":"Lu","given":"Xiao Juan","non-dropping-particle":"","parse-names":false,"suffix":""},{"dropping-particle":"","family":"Zhang","given":"Yu","non-dropping-particle":"","parse-names":false,"suffix":""},{"dropping-particle":"","family":"Cheung","given":"Chun Pan","non-dropping-particle":"","parse-names":false,"suffix":""},{"dropping-particle":"","family":"Lam","given":"Siu","non-dropping-particle":"","parse-names":false,"suffix":""},{"dropping-particle":"","family":"Zhang","given":"Fen","non-dropping-particle":"","parse-names":false,"suffix":""},{"dropping-particle":"","family":"Tang","given":"Whitney","non-dropping-particle":"","parse-names":false,"suffix":""},{"dropping-particle":"","family":"Ching","given":"Jessica Y.L.","non-dropping-particle":"","parse-names":false,"suffix":""},{"dropping-particle":"","family":"Zhao","given":"Risheng","non-dropping-particle":"","parse-names":false,"suffix":""},{"dropping-particle":"","family":"Chan","given":"Paul K.S.","non-dropping-particle":"","parse-names":false,"suffix":""},{"dropping-particle":"","family":"Sung","given":"Joseph J.Y.","non-dropping-particle":"","parse-names":false,"suffix":""},{"dropping-particle":"","family":"Yu","given":"Jun","non-dropping-particle":"","parse-names":false,"suffix":""},{"dropping-particle":"","family":"Chan","given":"Francis K.L.","non-dropping-particle":"","parse-names":false,"suffix":""},{"dropping-particle":"","family":"Cao","given":"Qian","non-dropping-particle":"","parse-names":false,"suffix":""},{"dropping-particle":"","family":"Sheng","given":"Jian Qiu","non-dropping-particle":"","parse-names":false,"suffix":""},{"dropping-particle":"","family":"Ng","given":"Siew C.","non-dropping-particle":"","parse-names":false,"suffix":""}],"container-title":"Gut","id":"ITEM-2","issue":"7","issued":{"date-parts":[["2019","7","1"]]},"page":"1169-1179","publisher":"BMJ Publishing Group","title":"Gut mucosal virome alterations in ulcerative colitis","type":"article-journal","volume":"68"},"uris":["http://www.mendeley.com/documents/?uuid=9270252c-83df-3242-8ef7-e470586eb23c"]}],"mendeley":{"formattedCitation":"&lt;sup&gt;26,28&lt;/sup&gt;","plainTextFormattedCitation":"26,28","previouslyFormattedCitation":"&lt;sup&gt;35,37&lt;/sup&gt;"},"properties":{"noteIndex":0},"schema":"https://github.com/citation-style-language/schema/raw/master/csl-citation.json"}</w:instrText>
      </w:r>
      <w:r w:rsidR="00160A39" w:rsidRPr="00160992">
        <w:rPr>
          <w:rFonts w:ascii="Times New Roman" w:hAnsi="Times New Roman" w:cs="Times New Roman"/>
          <w:sz w:val="24"/>
          <w:szCs w:val="24"/>
          <w:lang w:val="en-US"/>
        </w:rPr>
        <w:fldChar w:fldCharType="separate"/>
      </w:r>
      <w:r w:rsidR="00160A39" w:rsidRPr="00160992">
        <w:rPr>
          <w:rFonts w:ascii="Times New Roman" w:hAnsi="Times New Roman" w:cs="Times New Roman"/>
          <w:sz w:val="24"/>
          <w:szCs w:val="24"/>
          <w:vertAlign w:val="superscript"/>
          <w:lang w:val="en-US"/>
        </w:rPr>
        <w:t>26,28</w:t>
      </w:r>
      <w:r w:rsidR="00160A39" w:rsidRPr="00160992">
        <w:rPr>
          <w:rFonts w:ascii="Times New Roman" w:hAnsi="Times New Roman" w:cs="Times New Roman"/>
          <w:sz w:val="24"/>
          <w:szCs w:val="24"/>
          <w:lang w:val="en-US"/>
        </w:rPr>
        <w:fldChar w:fldCharType="end"/>
      </w:r>
      <w:r w:rsidR="00160A39" w:rsidRPr="00160992">
        <w:rPr>
          <w:rFonts w:ascii="Times New Roman" w:hAnsi="Times New Roman" w:cs="Times New Roman"/>
          <w:sz w:val="24"/>
          <w:szCs w:val="24"/>
          <w:lang w:val="en-US"/>
        </w:rPr>
        <w:t>,AIDS</w:t>
      </w:r>
      <w:r w:rsidR="00160A39" w:rsidRPr="00160992">
        <w:rPr>
          <w:rFonts w:ascii="Times New Roman" w:hAnsi="Times New Roman" w:cs="Times New Roman"/>
          <w:sz w:val="24"/>
          <w:szCs w:val="24"/>
          <w:lang w:val="en-US"/>
        </w:rPr>
        <w:fldChar w:fldCharType="begin" w:fldLock="1"/>
      </w:r>
      <w:r w:rsidR="00160A39" w:rsidRPr="00160992">
        <w:rPr>
          <w:rFonts w:ascii="Times New Roman" w:hAnsi="Times New Roman" w:cs="Times New Roman"/>
          <w:sz w:val="24"/>
          <w:szCs w:val="24"/>
          <w:lang w:val="en-US"/>
        </w:rPr>
        <w:instrText>ADDIN CSL_CITATION {"citationItems":[{"id":"ITEM-1","itemData":{"DOI":"10.1016/j.chom.2016.02.011","ISSN":"19346069","PMID":"26962942","abstract":"Human immunodeficiency virus (HIV) infection is associated with increased intestinal translocation of microbial products and enteropathy as well as alterations in gut bacterial communities. However, whether the enteric virome contributes to this infection and resulting immunodeficiency remains unknown. We characterized the enteric virome and bacterial microbiome in a cohort of Ugandan patients, including HIV-uninfected or HIV-infected subjects and those either treated with anti-retroviral therapy (ART) or untreated. Low peripheral CD4 T cell counts were associated with an expansion of enteric adenovirus sequences and this increase was independent of ART treatment. Additionally, the enteric bacterial microbiome of patients with lower CD4 T counts exhibited reduced phylogenetic diversity and richness with specific bacteria showing differential abundance, including increases in Enterobacteriaceae, which have been associated with inflammation. Thus, immunodeficiency in progressive HIV infection is associated with alterations in the enteric virome and bacterial microbiome, which may contribute to AIDS-associated enteropathy and disease progression.","author":[{"dropping-particle":"","family":"Monaco","given":"Cynthia L.","non-dropping-particle":"","parse-names":false,"suffix":""},{"dropping-particle":"","family":"Gootenberg","given":"David B.","non-dropping-particle":"","parse-names":false,"suffix":""},{"dropping-particle":"","family":"Zhao","given":"Guoyan","non-dropping-particle":"","parse-names":false,"suffix":""},{"dropping-particle":"","family":"Handley","given":"Scott A.","non-dropping-particle":"","parse-names":false,"suffix":""},{"dropping-particle":"","family":"Ghebremichael","given":"Musie S.","non-dropping-particle":"","parse-names":false,"suffix":""},{"dropping-particle":"","family":"Lim","given":"Efrem S.","non-dropping-particle":"","parse-names":false,"suffix":""},{"dropping-particle":"","family":"Lankowski","given":"Alex","non-dropping-particle":"","parse-names":false,"suffix":""},{"dropping-particle":"","family":"Baldridge","given":"Megan T.","non-dropping-particle":"","parse-names":false,"suffix":""},{"dropping-particle":"","family":"Wilen","given":"Craig B.","non-dropping-particle":"","parse-names":false,"suffix":""},{"dropping-particle":"","family":"Flagg","given":"Meaghan","non-dropping-particle":"","parse-names":false,"suffix":""},{"dropping-particle":"","family":"Norman","given":"Jason M.","non-dropping-particle":"","parse-names":false,"suffix":""},{"dropping-particle":"","family":"Keller","given":"Brian C.","non-dropping-particle":"","parse-names":false,"suffix":""},{"dropping-particle":"","family":"Luévano","given":"Jesús Mario","non-dropping-particle":"","parse-names":false,"suffix":""},{"dropping-particle":"","family":"Wang","given":"David","non-dropping-particle":"","parse-names":false,"suffix":""},{"dropping-particle":"","family":"Boum","given":"Yap","non-dropping-particle":"","parse-names":false,"suffix":""},{"dropping-particle":"","family":"Martin","given":"Jeffrey N.","non-dropping-particle":"","parse-names":false,"suffix":""},{"dropping-particle":"","family":"Hunt","given":"Peter W.","non-dropping-particle":"","parse-names":false,"suffix":""},{"dropping-particle":"","family":"Bangsberg","given":"David R.","non-dropping-particle":"","parse-names":false,"suffix":""},{"dropping-particle":"","family":"Siedner","given":"Mark J.","non-dropping-particle":"","parse-names":false,"suffix":""},{"dropping-particle":"","family":"Kwon","given":"Douglas S.","non-dropping-particle":"","parse-names":false,"suffix":""},{"dropping-particle":"","family":"Virgin","given":"Herbert W.","non-dropping-particle":"","parse-names":false,"suffix":""}],"container-title":"Cell Host and Microbe","id":"ITEM-1","issue":"3","issued":{"date-parts":[["2016","3","9"]]},"page":"311-322","publisher":"Cell Press","title":"Altered Virome and Bacterial Microbiome in Human Immunodeficiency Virus-Associated Acquired Immunodeficiency Syndrome","type":"article-journal","volume":"19"},"uris":["http://www.mendeley.com/documents/?uuid=27a77a92-01a2-3b8d-90b5-6a6af3fa44a8"]}],"mendeley":{"formattedCitation":"&lt;sup&gt;29&lt;/sup&gt;","plainTextFormattedCitation":"29","previouslyFormattedCitation":"&lt;sup&gt;38&lt;/sup&gt;"},"properties":{"noteIndex":0},"schema":"https://github.com/citation-style-language/schema/raw/master/csl-citation.json"}</w:instrText>
      </w:r>
      <w:r w:rsidR="00160A39" w:rsidRPr="00160992">
        <w:rPr>
          <w:rFonts w:ascii="Times New Roman" w:hAnsi="Times New Roman" w:cs="Times New Roman"/>
          <w:sz w:val="24"/>
          <w:szCs w:val="24"/>
          <w:lang w:val="en-US"/>
        </w:rPr>
        <w:fldChar w:fldCharType="separate"/>
      </w:r>
      <w:r w:rsidR="00160A39" w:rsidRPr="00160992">
        <w:rPr>
          <w:rFonts w:ascii="Times New Roman" w:hAnsi="Times New Roman" w:cs="Times New Roman"/>
          <w:sz w:val="24"/>
          <w:szCs w:val="24"/>
          <w:vertAlign w:val="superscript"/>
          <w:lang w:val="en-US"/>
        </w:rPr>
        <w:t>29</w:t>
      </w:r>
      <w:r w:rsidR="00160A39" w:rsidRPr="00160992">
        <w:rPr>
          <w:rFonts w:ascii="Times New Roman" w:hAnsi="Times New Roman" w:cs="Times New Roman"/>
          <w:sz w:val="24"/>
          <w:szCs w:val="24"/>
          <w:lang w:val="en-US"/>
        </w:rPr>
        <w:fldChar w:fldCharType="end"/>
      </w:r>
      <w:r w:rsidR="00160A39" w:rsidRPr="00160992">
        <w:rPr>
          <w:rFonts w:ascii="Times New Roman" w:hAnsi="Times New Roman" w:cs="Times New Roman"/>
          <w:sz w:val="24"/>
          <w:szCs w:val="24"/>
          <w:lang w:val="en-US"/>
        </w:rPr>
        <w:t>, diabetes</w:t>
      </w:r>
      <w:r w:rsidR="00160A39" w:rsidRPr="00160992">
        <w:rPr>
          <w:rFonts w:ascii="Times New Roman" w:hAnsi="Times New Roman" w:cs="Times New Roman"/>
          <w:sz w:val="24"/>
          <w:szCs w:val="24"/>
          <w:lang w:val="en-US"/>
        </w:rPr>
        <w:fldChar w:fldCharType="begin" w:fldLock="1"/>
      </w:r>
      <w:r w:rsidR="00160A39" w:rsidRPr="00160992">
        <w:rPr>
          <w:rFonts w:ascii="Times New Roman" w:hAnsi="Times New Roman" w:cs="Times New Roman"/>
          <w:sz w:val="24"/>
          <w:szCs w:val="24"/>
          <w:lang w:val="en-US"/>
        </w:rPr>
        <w:instrText>ADDIN CSL_CITATION {"citationItems":[{"id":"ITEM-1","itemData":{"DOI":"10.1186/s40168-018-0410-y","ISSN":"20492618","abstract":"Background: Substantial efforts have been made to link the gut bacterial community to many complex human diseases. Nevertheless, the gut phages are often neglected. Results: In this study, we used multiple bioinformatic methods to catalog gut phages from whole-community metagenomic sequencing data of fecal samples collected from both type II diabetes (T2D) patients (n = 71) and normal Chinese adults (n = 74). The definition of phage operational taxonomic units (pOTUs) and identification of large phage scaffolds (n = 2567, ≥ 10 k) revealed a comprehensive human gut phageome with a substantial number of novel sequences encoding genes that were unrelated to those in known phages. Interestingly, we observed a significant increase in the number of gut phages in the T2D group and, in particular, identified 7 pOTUs specific to T2D. This finding was further validated in an independent dataset of 116 T2D and 109 control samples. Co-occurrence/exclusion analysis of the bacterial genera and pOTUs identified a complex core interaction between bacteria and phages in the human gut ecosystem, suggesting that the significant alterations of the gut phageome cannot be explained simply by co-variation with the altered bacterial hosts. Conclusions: Alterations in the gut bacterial community have been linked to the chronic disease T2D, but the role of gut phages therein is not well understood. This is the first study to identify a T2D-specific gut phageome, indicating the existence of other mechanisms that might govern the gut phageome in T2D patients. These findings suggest the importance of the phageome in T2D risk, which warrants further investigation.","author":[{"dropping-particle":"","family":"Ma","given":"Yingfei","non-dropping-particle":"","parse-names":false,"suffix":""},{"dropping-particle":"","family":"You","given":"Xiaoyan","non-dropping-particle":"","parse-names":false,"suffix":""},{"dropping-particle":"","family":"Mai","given":"Guoqin","non-dropping-particle":"","parse-names":false,"suffix":""},{"dropping-particle":"","family":"Tokuyasu","given":"Taku","non-dropping-particle":"","parse-names":false,"suffix":""},{"dropping-particle":"","family":"Liu","given":"Chenli","non-dropping-particle":"","parse-names":false,"suffix":""}],"container-title":"Microbiome","id":"ITEM-1","issue":"1","issued":{"date-parts":[["2018","12","1"]]},"page":"24","publisher":"BioMed Central Ltd.","title":"A human gut phage catalog correlates the gut phageome with type 2 diabetes","type":"article-journal","volume":"6"},"uris":["http://www.mendeley.com/documents/?uuid=cfeadd5e-54b0-3839-a5be-c07437373248"]}],"mendeley":{"formattedCitation":"&lt;sup&gt;30&lt;/sup&gt;","plainTextFormattedCitation":"30","previouslyFormattedCitation":"&lt;sup&gt;39&lt;/sup&gt;"},"properties":{"noteIndex":0},"schema":"https://github.com/citation-style-language/schema/raw/master/csl-citation.json"}</w:instrText>
      </w:r>
      <w:r w:rsidR="00160A39" w:rsidRPr="00160992">
        <w:rPr>
          <w:rFonts w:ascii="Times New Roman" w:hAnsi="Times New Roman" w:cs="Times New Roman"/>
          <w:sz w:val="24"/>
          <w:szCs w:val="24"/>
          <w:lang w:val="en-US"/>
        </w:rPr>
        <w:fldChar w:fldCharType="separate"/>
      </w:r>
      <w:r w:rsidR="00160A39" w:rsidRPr="00160992">
        <w:rPr>
          <w:rFonts w:ascii="Times New Roman" w:hAnsi="Times New Roman" w:cs="Times New Roman"/>
          <w:sz w:val="24"/>
          <w:szCs w:val="24"/>
          <w:vertAlign w:val="superscript"/>
          <w:lang w:val="en-US"/>
        </w:rPr>
        <w:t>30</w:t>
      </w:r>
      <w:r w:rsidR="00160A39" w:rsidRPr="00160992">
        <w:rPr>
          <w:rFonts w:ascii="Times New Roman" w:hAnsi="Times New Roman" w:cs="Times New Roman"/>
          <w:sz w:val="24"/>
          <w:szCs w:val="24"/>
          <w:lang w:val="en-US"/>
        </w:rPr>
        <w:fldChar w:fldCharType="end"/>
      </w:r>
      <w:r w:rsidR="00160A39" w:rsidRPr="00160992">
        <w:rPr>
          <w:rFonts w:ascii="Times New Roman" w:hAnsi="Times New Roman" w:cs="Times New Roman"/>
          <w:sz w:val="24"/>
          <w:szCs w:val="24"/>
          <w:lang w:val="en-US"/>
        </w:rPr>
        <w:t>, malnutrition</w:t>
      </w:r>
      <w:r w:rsidR="00160A39" w:rsidRPr="00160992">
        <w:rPr>
          <w:rFonts w:ascii="Times New Roman" w:hAnsi="Times New Roman" w:cs="Times New Roman"/>
          <w:sz w:val="24"/>
          <w:szCs w:val="24"/>
          <w:lang w:val="en-US"/>
        </w:rPr>
        <w:fldChar w:fldCharType="begin" w:fldLock="1"/>
      </w:r>
      <w:r w:rsidR="00160A39" w:rsidRPr="00160992">
        <w:rPr>
          <w:rFonts w:ascii="Times New Roman" w:hAnsi="Times New Roman" w:cs="Times New Roman"/>
          <w:sz w:val="24"/>
          <w:szCs w:val="24"/>
          <w:lang w:val="en-US"/>
        </w:rPr>
        <w:instrText>ADDIN CSL_CITATION {"citationItems":[{"id":"ITEM-1","itemData":{"DOI":"10.1073/pnas.1514285112","ISSN":"10916490","abstract":"The bacterial component of the human gut microbiota undergoes a definable program of postnatal development. Evidence is accumulating that this program is disrupted in children with severe acute malnutrition (SAM) and that their persistent gut microbiota immaturity, which is not durably repaired with current ready-to-use therapeutic food (RUTF) interventions, is causally related to disease pathogenesis. To further characterize gut microbial community development in healthy versus malnourished infants/children, we performed a time-series metagenomic study of DNA isolated from virus-like particles (VLPs) recovered from fecal samples collected during the first 30 mo of postnatal life from eight pairs of monoand dizygotic Malawian twins concordant for healthy growth and 12 twin pairs discordant for SAM. Both members of discordant pairs were sampled just before, during, and after treatment with a peanut-based RUTF. Using Random Forests and a dataset of 17,676 viral contigs assembled from shotgun sequencing reads of VLP DNAs, we identified viruses that distinguish different stages in the assembly of the gut microbiota in the concordant healthy twin pairs. This developmental program is impaired in both members of SAM discordant pairs and not repaired with RUTF. Phage plus members of the Anelloviridae and Circoviridae families of eukaryotic viruses discriminate discordant from concordant healthy pairs. These results disclose that apparently healthy cotwins in discordant pairs have viromes associated with, although not necessarily mediators, of SAM; as such, they provide a human model for delineating normal versus perturbed postnatal acquisition and retention of the gut microbiota's viral component in populations at risk for malnutrition.","author":[{"dropping-particle":"","family":"Reyes","given":"Alejandro","non-dropping-particle":"","parse-names":false,"suffix":""},{"dropping-particle":"V.","family":"Blanton","given":"Laura","non-dropping-particle":"","parse-names":false,"suffix":""},{"dropping-particle":"","family":"Cao","given":"Song","non-dropping-particle":"","parse-names":false,"suffix":""},{"dropping-particle":"","family":"Zhao","given":"Guoyan","non-dropping-particle":"","parse-names":false,"suffix":""},{"dropping-particle":"","family":"Manary","given":"Mark","non-dropping-particle":"","parse-names":false,"suffix":""},{"dropping-particle":"","family":"Trehan","given":"Indi","non-dropping-particle":"","parse-names":false,"suffix":""},{"dropping-particle":"","family":"Smith","given":"Michelle I.","non-dropping-particle":"","parse-names":false,"suffix":""},{"dropping-particle":"","family":"Wang","given":"David","non-dropping-particle":"","parse-names":false,"suffix":""},{"dropping-particle":"","family":"Virgin","given":"Herbert W.","non-dropping-particle":"","parse-names":false,"suffix":""},{"dropping-particle":"","family":"Rohwer","given":"Forest","non-dropping-particle":"","parse-names":false,"suffix":""},{"dropping-particle":"","family":"Gordon","given":"Jeffrey I.","non-dropping-particle":"","parse-names":false,"suffix":""}],"container-title":"Proceedings of the National Academy of Sciences of the United States of America","id":"ITEM-1","issue":"38","issued":{"date-parts":[["2015","9","22"]]},"page":"11941-11946","publisher":"National Academy of Sciences","title":"Gut DNA viromes of Malawian twins discordant for severe acute malnutrition","type":"article-journal","volume":"112"},"uris":["http://www.mendeley.com/documents/?uuid=33b17239-d7ed-3866-8228-b11cf21dbe5a"]}],"mendeley":{"formattedCitation":"&lt;sup&gt;31&lt;/sup&gt;","plainTextFormattedCitation":"31","previouslyFormattedCitation":"&lt;sup&gt;40&lt;/sup&gt;"},"properties":{"noteIndex":0},"schema":"https://github.com/citation-style-language/schema/raw/master/csl-citation.json"}</w:instrText>
      </w:r>
      <w:r w:rsidR="00160A39" w:rsidRPr="00160992">
        <w:rPr>
          <w:rFonts w:ascii="Times New Roman" w:hAnsi="Times New Roman" w:cs="Times New Roman"/>
          <w:sz w:val="24"/>
          <w:szCs w:val="24"/>
          <w:lang w:val="en-US"/>
        </w:rPr>
        <w:fldChar w:fldCharType="separate"/>
      </w:r>
      <w:r w:rsidR="00160A39" w:rsidRPr="00160992">
        <w:rPr>
          <w:rFonts w:ascii="Times New Roman" w:hAnsi="Times New Roman" w:cs="Times New Roman"/>
          <w:sz w:val="24"/>
          <w:szCs w:val="24"/>
          <w:vertAlign w:val="superscript"/>
          <w:lang w:val="en-US"/>
        </w:rPr>
        <w:t>31</w:t>
      </w:r>
      <w:r w:rsidR="00160A39" w:rsidRPr="00160992">
        <w:rPr>
          <w:rFonts w:ascii="Times New Roman" w:hAnsi="Times New Roman" w:cs="Times New Roman"/>
          <w:sz w:val="24"/>
          <w:szCs w:val="24"/>
          <w:lang w:val="en-US"/>
        </w:rPr>
        <w:fldChar w:fldCharType="end"/>
      </w:r>
      <w:r w:rsidR="00160A39" w:rsidRPr="00160992">
        <w:rPr>
          <w:rFonts w:ascii="Times New Roman" w:hAnsi="Times New Roman" w:cs="Times New Roman"/>
          <w:sz w:val="24"/>
          <w:szCs w:val="24"/>
          <w:lang w:val="en-US"/>
        </w:rPr>
        <w:t xml:space="preserve">, </w:t>
      </w:r>
      <w:r w:rsidR="00D756AE" w:rsidRPr="00160992">
        <w:rPr>
          <w:rFonts w:ascii="Times New Roman" w:hAnsi="Times New Roman" w:cs="Times New Roman"/>
          <w:sz w:val="24"/>
          <w:szCs w:val="24"/>
          <w:lang w:val="en-US"/>
        </w:rPr>
        <w:t xml:space="preserve">obesity, and </w:t>
      </w:r>
      <w:r w:rsidR="00160A39" w:rsidRPr="00160992">
        <w:rPr>
          <w:rFonts w:ascii="Times New Roman" w:hAnsi="Times New Roman" w:cs="Times New Roman"/>
          <w:sz w:val="24"/>
          <w:szCs w:val="24"/>
          <w:lang w:val="en-US"/>
        </w:rPr>
        <w:t>obesity</w:t>
      </w:r>
      <w:r w:rsidR="007E1512" w:rsidRPr="00160992">
        <w:rPr>
          <w:rFonts w:ascii="Times New Roman" w:hAnsi="Times New Roman" w:cs="Times New Roman"/>
          <w:sz w:val="24"/>
          <w:szCs w:val="24"/>
          <w:lang w:val="en-US"/>
        </w:rPr>
        <w:t xml:space="preserve"> </w:t>
      </w:r>
      <w:r w:rsidR="00D756AE" w:rsidRPr="00160992">
        <w:rPr>
          <w:rFonts w:ascii="Times New Roman" w:hAnsi="Times New Roman" w:cs="Times New Roman"/>
          <w:sz w:val="24"/>
          <w:szCs w:val="24"/>
          <w:lang w:val="en-US"/>
        </w:rPr>
        <w:t>with</w:t>
      </w:r>
      <w:r w:rsidR="007E1512" w:rsidRPr="00160992">
        <w:rPr>
          <w:rFonts w:ascii="Times New Roman" w:hAnsi="Times New Roman" w:cs="Times New Roman"/>
          <w:sz w:val="24"/>
          <w:szCs w:val="24"/>
          <w:lang w:val="en-US"/>
        </w:rPr>
        <w:t xml:space="preserve"> metabolic syndrome</w:t>
      </w:r>
      <w:r w:rsidR="00E55817" w:rsidRPr="00160992">
        <w:rPr>
          <w:rFonts w:ascii="Times New Roman" w:hAnsi="Times New Roman" w:cs="Times New Roman"/>
          <w:sz w:val="24"/>
          <w:szCs w:val="24"/>
          <w:lang w:val="en-US"/>
        </w:rPr>
        <w:t xml:space="preserve"> (</w:t>
      </w:r>
      <w:proofErr w:type="spellStart"/>
      <w:r w:rsidR="00E55817" w:rsidRPr="00160992">
        <w:rPr>
          <w:rFonts w:ascii="Times New Roman" w:hAnsi="Times New Roman" w:cs="Times New Roman"/>
          <w:sz w:val="24"/>
          <w:szCs w:val="24"/>
          <w:lang w:val="en-US"/>
        </w:rPr>
        <w:t>iScience</w:t>
      </w:r>
      <w:proofErr w:type="spellEnd"/>
      <w:r w:rsidR="00160A39" w:rsidRPr="00160992">
        <w:rPr>
          <w:rFonts w:ascii="Times New Roman" w:hAnsi="Times New Roman" w:cs="Times New Roman"/>
          <w:sz w:val="24"/>
          <w:szCs w:val="24"/>
          <w:lang w:val="en-US"/>
        </w:rPr>
        <w:t xml:space="preserve">). </w:t>
      </w:r>
      <w:r w:rsidR="003B50DE" w:rsidRPr="00160992">
        <w:rPr>
          <w:rFonts w:ascii="Times New Roman" w:hAnsi="Times New Roman" w:cs="Times New Roman"/>
          <w:sz w:val="24"/>
          <w:szCs w:val="24"/>
          <w:lang w:val="en-US"/>
        </w:rPr>
        <w:t>There are many reasons to study the relationship between phages and microbiota, the fact that they kill specific bacteria and transfer different genes, consequently, they can alter the host relationship with the microbiota (</w:t>
      </w:r>
      <w:hyperlink r:id="rId5" w:history="1">
        <w:r w:rsidR="003B50DE" w:rsidRPr="00160992">
          <w:rPr>
            <w:rStyle w:val="Hyperlink"/>
            <w:rFonts w:ascii="Times New Roman" w:hAnsi="Times New Roman" w:cs="Times New Roman"/>
            <w:sz w:val="24"/>
            <w:szCs w:val="24"/>
            <w:lang w:val="en-US"/>
          </w:rPr>
          <w:t>https://www.ncbi.nlm.nih.gov/pmc/articles/PMC7551546/</w:t>
        </w:r>
      </w:hyperlink>
      <w:r w:rsidR="003B50DE" w:rsidRPr="00160992">
        <w:rPr>
          <w:rFonts w:ascii="Times New Roman" w:hAnsi="Times New Roman" w:cs="Times New Roman"/>
          <w:sz w:val="24"/>
          <w:szCs w:val="24"/>
          <w:lang w:val="en-US"/>
        </w:rPr>
        <w:t xml:space="preserve">). </w:t>
      </w:r>
      <w:r w:rsidR="00031597" w:rsidRPr="00160992">
        <w:rPr>
          <w:rFonts w:ascii="Times New Roman" w:hAnsi="Times New Roman" w:cs="Times New Roman"/>
          <w:sz w:val="24"/>
          <w:szCs w:val="24"/>
          <w:lang w:val="en-US"/>
        </w:rPr>
        <w:t xml:space="preserve">In human feces has been </w:t>
      </w:r>
      <w:r w:rsidR="00E50968" w:rsidRPr="00160992">
        <w:rPr>
          <w:rFonts w:ascii="Times New Roman" w:hAnsi="Times New Roman" w:cs="Times New Roman"/>
          <w:sz w:val="24"/>
          <w:szCs w:val="24"/>
          <w:lang w:val="en-US"/>
        </w:rPr>
        <w:t>estimated</w:t>
      </w:r>
      <w:r w:rsidR="00031597" w:rsidRPr="00160992">
        <w:rPr>
          <w:rFonts w:ascii="Times New Roman" w:hAnsi="Times New Roman" w:cs="Times New Roman"/>
          <w:sz w:val="24"/>
          <w:szCs w:val="24"/>
          <w:lang w:val="en-US"/>
        </w:rPr>
        <w:t xml:space="preserve"> at 10e9 VLPs per gram of feces (</w:t>
      </w:r>
      <w:proofErr w:type="spellStart"/>
      <w:r w:rsidR="00031597" w:rsidRPr="00160992">
        <w:rPr>
          <w:rFonts w:ascii="Times New Roman" w:hAnsi="Times New Roman" w:cs="Times New Roman"/>
          <w:sz w:val="24"/>
          <w:szCs w:val="24"/>
          <w:lang w:val="en-US"/>
        </w:rPr>
        <w:t>cita</w:t>
      </w:r>
      <w:proofErr w:type="spellEnd"/>
      <w:r w:rsidR="00031597" w:rsidRPr="00160992">
        <w:rPr>
          <w:rFonts w:ascii="Times New Roman" w:hAnsi="Times New Roman" w:cs="Times New Roman"/>
          <w:sz w:val="24"/>
          <w:szCs w:val="24"/>
          <w:lang w:val="en-US"/>
        </w:rPr>
        <w:t xml:space="preserve"> </w:t>
      </w:r>
      <w:proofErr w:type="spellStart"/>
      <w:r w:rsidR="00031597" w:rsidRPr="00160992">
        <w:rPr>
          <w:rFonts w:ascii="Times New Roman" w:hAnsi="Times New Roman" w:cs="Times New Roman"/>
          <w:sz w:val="24"/>
          <w:szCs w:val="24"/>
          <w:lang w:val="en-US"/>
        </w:rPr>
        <w:t>iscience</w:t>
      </w:r>
      <w:proofErr w:type="spellEnd"/>
      <w:r w:rsidR="00031597" w:rsidRPr="00160992">
        <w:rPr>
          <w:rFonts w:ascii="Times New Roman" w:hAnsi="Times New Roman" w:cs="Times New Roman"/>
          <w:sz w:val="24"/>
          <w:szCs w:val="24"/>
          <w:lang w:val="en-US"/>
        </w:rPr>
        <w:t xml:space="preserve">). </w:t>
      </w:r>
      <w:r w:rsidR="00E55817" w:rsidRPr="00160992">
        <w:rPr>
          <w:rFonts w:ascii="Times New Roman" w:hAnsi="Times New Roman" w:cs="Times New Roman"/>
          <w:sz w:val="24"/>
          <w:szCs w:val="24"/>
          <w:lang w:val="en-US"/>
        </w:rPr>
        <w:t xml:space="preserve">Although, there are “passenger viruses” that are diet-associated, such as plant and dietary viruses [7,8 del trends y </w:t>
      </w:r>
      <w:proofErr w:type="spellStart"/>
      <w:r w:rsidR="00E55817" w:rsidRPr="00160992">
        <w:rPr>
          <w:rFonts w:ascii="Times New Roman" w:hAnsi="Times New Roman" w:cs="Times New Roman"/>
          <w:sz w:val="24"/>
          <w:szCs w:val="24"/>
          <w:lang w:val="en-US"/>
        </w:rPr>
        <w:t>poner</w:t>
      </w:r>
      <w:proofErr w:type="spellEnd"/>
      <w:r w:rsidR="00E55817" w:rsidRPr="00160992">
        <w:rPr>
          <w:rFonts w:ascii="Times New Roman" w:hAnsi="Times New Roman" w:cs="Times New Roman"/>
          <w:sz w:val="24"/>
          <w:szCs w:val="24"/>
          <w:lang w:val="en-US"/>
        </w:rPr>
        <w:t xml:space="preserve"> el </w:t>
      </w:r>
      <w:proofErr w:type="spellStart"/>
      <w:r w:rsidR="00E55817" w:rsidRPr="00160992">
        <w:rPr>
          <w:rFonts w:ascii="Times New Roman" w:hAnsi="Times New Roman" w:cs="Times New Roman"/>
          <w:sz w:val="24"/>
          <w:szCs w:val="24"/>
          <w:lang w:val="en-US"/>
        </w:rPr>
        <w:t>minot</w:t>
      </w:r>
      <w:proofErr w:type="spellEnd"/>
      <w:r w:rsidR="00E55817" w:rsidRPr="00160992">
        <w:rPr>
          <w:rFonts w:ascii="Times New Roman" w:hAnsi="Times New Roman" w:cs="Times New Roman"/>
          <w:sz w:val="24"/>
          <w:szCs w:val="24"/>
          <w:lang w:val="en-US"/>
        </w:rPr>
        <w:t>].</w:t>
      </w:r>
    </w:p>
    <w:p w14:paraId="2667F0E4" w14:textId="77777777" w:rsidR="00D756AE" w:rsidRPr="00160992" w:rsidRDefault="00D756AE" w:rsidP="003B50DE">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Since their discovery in 2014, </w:t>
      </w:r>
      <w:proofErr w:type="spellStart"/>
      <w:r w:rsidRPr="00160992">
        <w:rPr>
          <w:rFonts w:ascii="Times New Roman" w:hAnsi="Times New Roman" w:cs="Times New Roman"/>
          <w:sz w:val="24"/>
          <w:szCs w:val="24"/>
          <w:lang w:val="en-US"/>
        </w:rPr>
        <w:t>crAss</w:t>
      </w:r>
      <w:proofErr w:type="spellEnd"/>
      <w:r w:rsidRPr="00160992">
        <w:rPr>
          <w:rFonts w:ascii="Times New Roman" w:hAnsi="Times New Roman" w:cs="Times New Roman"/>
          <w:sz w:val="24"/>
          <w:szCs w:val="24"/>
          <w:lang w:val="en-US"/>
        </w:rPr>
        <w:t xml:space="preserve">-like phages are one of the most intriguing elements of the human </w:t>
      </w:r>
      <w:proofErr w:type="spellStart"/>
      <w:r w:rsidRPr="00160992">
        <w:rPr>
          <w:rFonts w:ascii="Times New Roman" w:hAnsi="Times New Roman" w:cs="Times New Roman"/>
          <w:sz w:val="24"/>
          <w:szCs w:val="24"/>
          <w:lang w:val="en-US"/>
        </w:rPr>
        <w:t>virome</w:t>
      </w:r>
      <w:proofErr w:type="spellEnd"/>
      <w:r w:rsidRPr="00160992">
        <w:rPr>
          <w:rFonts w:ascii="Times New Roman" w:hAnsi="Times New Roman" w:cs="Times New Roman"/>
          <w:sz w:val="24"/>
          <w:szCs w:val="24"/>
          <w:lang w:val="en-US"/>
        </w:rPr>
        <w:t xml:space="preserve"> [3, 6, 10, 11], being</w:t>
      </w:r>
      <w:r w:rsidR="00160A39" w:rsidRPr="00160992">
        <w:rPr>
          <w:rFonts w:ascii="Times New Roman" w:hAnsi="Times New Roman" w:cs="Times New Roman"/>
          <w:sz w:val="24"/>
          <w:szCs w:val="24"/>
          <w:lang w:val="en-US"/>
        </w:rPr>
        <w:t xml:space="preserve"> </w:t>
      </w:r>
      <w:r w:rsidRPr="00160992">
        <w:rPr>
          <w:rFonts w:ascii="Times New Roman" w:hAnsi="Times New Roman" w:cs="Times New Roman"/>
          <w:sz w:val="24"/>
          <w:szCs w:val="24"/>
          <w:lang w:val="en-US"/>
        </w:rPr>
        <w:t xml:space="preserve">one of </w:t>
      </w:r>
      <w:r w:rsidR="00160A39" w:rsidRPr="00160992">
        <w:rPr>
          <w:rFonts w:ascii="Times New Roman" w:hAnsi="Times New Roman" w:cs="Times New Roman"/>
          <w:sz w:val="24"/>
          <w:szCs w:val="24"/>
          <w:lang w:val="en-US"/>
        </w:rPr>
        <w:t xml:space="preserve">the most abundant gut associated-virus </w:t>
      </w:r>
      <w:hyperlink r:id="rId6" w:history="1">
        <w:r w:rsidR="003941D5" w:rsidRPr="00160992">
          <w:rPr>
            <w:rStyle w:val="Hyperlink"/>
            <w:rFonts w:ascii="Times New Roman" w:hAnsi="Times New Roman" w:cs="Times New Roman"/>
            <w:color w:val="8E2555"/>
            <w:sz w:val="24"/>
            <w:szCs w:val="24"/>
            <w:shd w:val="clear" w:color="auto" w:fill="FFFFFF"/>
            <w:lang w:val="en-US"/>
          </w:rPr>
          <w:t>https://doi.org/10.1038/ncomms5498</w:t>
        </w:r>
      </w:hyperlink>
      <w:r w:rsidR="00160A39" w:rsidRPr="00160992">
        <w:rPr>
          <w:rFonts w:ascii="Times New Roman" w:hAnsi="Times New Roman" w:cs="Times New Roman"/>
          <w:sz w:val="24"/>
          <w:szCs w:val="24"/>
          <w:lang w:val="en-US"/>
        </w:rPr>
        <w:t xml:space="preserve">, </w:t>
      </w:r>
      <w:r w:rsidR="00550851" w:rsidRPr="00160992">
        <w:rPr>
          <w:rFonts w:ascii="Times New Roman" w:hAnsi="Times New Roman" w:cs="Times New Roman"/>
          <w:sz w:val="24"/>
          <w:szCs w:val="24"/>
          <w:lang w:val="en-US"/>
        </w:rPr>
        <w:t xml:space="preserve">and also </w:t>
      </w:r>
      <w:r w:rsidR="00160A39" w:rsidRPr="00160992">
        <w:rPr>
          <w:rFonts w:ascii="Times New Roman" w:hAnsi="Times New Roman" w:cs="Times New Roman"/>
          <w:sz w:val="24"/>
          <w:szCs w:val="24"/>
          <w:lang w:val="en-US"/>
        </w:rPr>
        <w:t xml:space="preserve">is a common component of the gut </w:t>
      </w:r>
      <w:proofErr w:type="spellStart"/>
      <w:r w:rsidR="00160A39" w:rsidRPr="00160992">
        <w:rPr>
          <w:rFonts w:ascii="Times New Roman" w:hAnsi="Times New Roman" w:cs="Times New Roman"/>
          <w:sz w:val="24"/>
          <w:szCs w:val="24"/>
          <w:lang w:val="en-US"/>
        </w:rPr>
        <w:t>virome</w:t>
      </w:r>
      <w:proofErr w:type="spellEnd"/>
      <w:r w:rsidR="00160A39" w:rsidRPr="00160992">
        <w:rPr>
          <w:rFonts w:ascii="Times New Roman" w:hAnsi="Times New Roman" w:cs="Times New Roman"/>
          <w:sz w:val="24"/>
          <w:szCs w:val="24"/>
          <w:lang w:val="en-US"/>
        </w:rPr>
        <w:t xml:space="preserve"> ac</w:t>
      </w:r>
      <w:r w:rsidR="00D02A11" w:rsidRPr="00160992">
        <w:rPr>
          <w:rFonts w:ascii="Times New Roman" w:hAnsi="Times New Roman" w:cs="Times New Roman"/>
          <w:sz w:val="24"/>
          <w:szCs w:val="24"/>
          <w:lang w:val="en-US"/>
        </w:rPr>
        <w:t>ross the human population (</w:t>
      </w:r>
      <w:proofErr w:type="spellStart"/>
      <w:r w:rsidR="00D02A11" w:rsidRPr="00160992">
        <w:rPr>
          <w:rFonts w:ascii="Times New Roman" w:hAnsi="Times New Roman" w:cs="Times New Roman"/>
          <w:sz w:val="24"/>
          <w:szCs w:val="24"/>
          <w:lang w:val="en-US"/>
        </w:rPr>
        <w:t>cita</w:t>
      </w:r>
      <w:proofErr w:type="spellEnd"/>
      <w:r w:rsidR="00D02A11" w:rsidRPr="00160992">
        <w:rPr>
          <w:rFonts w:ascii="Times New Roman" w:hAnsi="Times New Roman" w:cs="Times New Roman"/>
          <w:sz w:val="24"/>
          <w:szCs w:val="24"/>
          <w:lang w:val="en-US"/>
        </w:rPr>
        <w:t xml:space="preserve"> global </w:t>
      </w:r>
      <w:proofErr w:type="spellStart"/>
      <w:r w:rsidR="00D02A11" w:rsidRPr="00160992">
        <w:rPr>
          <w:rFonts w:ascii="Times New Roman" w:hAnsi="Times New Roman" w:cs="Times New Roman"/>
          <w:sz w:val="24"/>
          <w:szCs w:val="24"/>
          <w:lang w:val="en-US"/>
        </w:rPr>
        <w:t>phyleogeography</w:t>
      </w:r>
      <w:proofErr w:type="spellEnd"/>
      <w:r w:rsidR="00D02A11" w:rsidRPr="00160992">
        <w:rPr>
          <w:rFonts w:ascii="Times New Roman" w:hAnsi="Times New Roman" w:cs="Times New Roman"/>
          <w:sz w:val="24"/>
          <w:szCs w:val="24"/>
          <w:lang w:val="en-US"/>
        </w:rPr>
        <w:t xml:space="preserve"> and Mexican-crass), </w:t>
      </w:r>
      <w:r w:rsidR="00550851" w:rsidRPr="00160992">
        <w:rPr>
          <w:rFonts w:ascii="Times New Roman" w:hAnsi="Times New Roman" w:cs="Times New Roman"/>
          <w:sz w:val="24"/>
          <w:szCs w:val="24"/>
          <w:lang w:val="en-US"/>
        </w:rPr>
        <w:t>showing</w:t>
      </w:r>
      <w:r w:rsidR="003941D5" w:rsidRPr="00160992">
        <w:rPr>
          <w:rFonts w:ascii="Times New Roman" w:hAnsi="Times New Roman" w:cs="Times New Roman"/>
          <w:sz w:val="24"/>
          <w:szCs w:val="24"/>
          <w:lang w:val="en-US"/>
        </w:rPr>
        <w:t xml:space="preserve"> a considerable genomic </w:t>
      </w:r>
      <w:r w:rsidR="00D02A11" w:rsidRPr="00160992">
        <w:rPr>
          <w:rFonts w:ascii="Times New Roman" w:hAnsi="Times New Roman" w:cs="Times New Roman"/>
          <w:sz w:val="24"/>
          <w:szCs w:val="24"/>
          <w:lang w:val="en-US"/>
        </w:rPr>
        <w:t>diversity (</w:t>
      </w:r>
      <w:proofErr w:type="spellStart"/>
      <w:r w:rsidR="00D02A11" w:rsidRPr="00160992">
        <w:rPr>
          <w:rFonts w:ascii="Times New Roman" w:hAnsi="Times New Roman" w:cs="Times New Roman"/>
          <w:sz w:val="24"/>
          <w:szCs w:val="24"/>
          <w:lang w:val="en-US"/>
        </w:rPr>
        <w:t>biology_and_taxonomy</w:t>
      </w:r>
      <w:proofErr w:type="spellEnd"/>
      <w:r w:rsidR="003941D5" w:rsidRPr="00160992">
        <w:rPr>
          <w:rFonts w:ascii="Times New Roman" w:hAnsi="Times New Roman" w:cs="Times New Roman"/>
          <w:sz w:val="24"/>
          <w:szCs w:val="24"/>
          <w:lang w:val="en-US"/>
        </w:rPr>
        <w:t>)</w:t>
      </w:r>
      <w:r w:rsidR="00160A39" w:rsidRPr="00160992">
        <w:rPr>
          <w:rFonts w:ascii="Times New Roman" w:hAnsi="Times New Roman" w:cs="Times New Roman"/>
          <w:sz w:val="24"/>
          <w:szCs w:val="24"/>
          <w:lang w:val="en-US"/>
        </w:rPr>
        <w:t xml:space="preserve">. </w:t>
      </w:r>
      <w:r w:rsidR="00E12835" w:rsidRPr="00160992">
        <w:rPr>
          <w:rFonts w:ascii="Times New Roman" w:hAnsi="Times New Roman" w:cs="Times New Roman"/>
          <w:sz w:val="24"/>
          <w:szCs w:val="24"/>
          <w:lang w:val="en-US"/>
        </w:rPr>
        <w:t>The</w:t>
      </w:r>
      <w:r w:rsidR="00112F59" w:rsidRPr="00160992">
        <w:rPr>
          <w:rFonts w:ascii="Times New Roman" w:hAnsi="Times New Roman" w:cs="Times New Roman"/>
          <w:sz w:val="24"/>
          <w:szCs w:val="24"/>
          <w:lang w:val="en-US"/>
        </w:rPr>
        <w:t xml:space="preserve"> </w:t>
      </w:r>
      <w:proofErr w:type="spellStart"/>
      <w:r w:rsidR="00112F59" w:rsidRPr="00160992">
        <w:rPr>
          <w:rFonts w:ascii="Times New Roman" w:hAnsi="Times New Roman" w:cs="Times New Roman"/>
          <w:sz w:val="24"/>
          <w:szCs w:val="24"/>
          <w:lang w:val="en-US"/>
        </w:rPr>
        <w:t>crAss</w:t>
      </w:r>
      <w:proofErr w:type="spellEnd"/>
      <w:r w:rsidR="00112F59" w:rsidRPr="00160992">
        <w:rPr>
          <w:rFonts w:ascii="Times New Roman" w:hAnsi="Times New Roman" w:cs="Times New Roman"/>
          <w:sz w:val="24"/>
          <w:szCs w:val="24"/>
          <w:lang w:val="en-US"/>
        </w:rPr>
        <w:t>-like viruses appear to have coevolved with humans [https://www.nature.com/articles/s41564-019-0494-6].</w:t>
      </w:r>
      <w:r w:rsidR="00E12835" w:rsidRPr="00160992">
        <w:rPr>
          <w:rFonts w:ascii="Times New Roman" w:hAnsi="Times New Roman" w:cs="Times New Roman"/>
          <w:sz w:val="24"/>
          <w:szCs w:val="24"/>
          <w:lang w:val="en-US"/>
        </w:rPr>
        <w:t xml:space="preserve"> Indeed, </w:t>
      </w:r>
      <w:proofErr w:type="spellStart"/>
      <w:r w:rsidR="00E12835" w:rsidRPr="00160992">
        <w:rPr>
          <w:rFonts w:ascii="Times New Roman" w:hAnsi="Times New Roman" w:cs="Times New Roman"/>
          <w:sz w:val="24"/>
          <w:szCs w:val="24"/>
          <w:lang w:val="en-US"/>
        </w:rPr>
        <w:t>crAssphage</w:t>
      </w:r>
      <w:proofErr w:type="spellEnd"/>
      <w:r w:rsidR="00E12835" w:rsidRPr="00160992">
        <w:rPr>
          <w:rFonts w:ascii="Times New Roman" w:hAnsi="Times New Roman" w:cs="Times New Roman"/>
          <w:sz w:val="24"/>
          <w:szCs w:val="24"/>
          <w:lang w:val="en-US"/>
        </w:rPr>
        <w:t xml:space="preserve"> is associated with several non-human primates populations globally distributed (</w:t>
      </w:r>
      <w:proofErr w:type="spellStart"/>
      <w:r w:rsidR="00E12835" w:rsidRPr="00160992">
        <w:rPr>
          <w:rFonts w:ascii="Times New Roman" w:hAnsi="Times New Roman" w:cs="Times New Roman"/>
          <w:sz w:val="24"/>
          <w:szCs w:val="24"/>
          <w:lang w:val="en-US"/>
        </w:rPr>
        <w:t>cita</w:t>
      </w:r>
      <w:proofErr w:type="spellEnd"/>
      <w:r w:rsidR="00E12835" w:rsidRPr="00160992">
        <w:rPr>
          <w:rFonts w:ascii="Times New Roman" w:hAnsi="Times New Roman" w:cs="Times New Roman"/>
          <w:sz w:val="24"/>
          <w:szCs w:val="24"/>
          <w:lang w:val="en-US"/>
        </w:rPr>
        <w:t xml:space="preserve"> global </w:t>
      </w:r>
      <w:proofErr w:type="spellStart"/>
      <w:r w:rsidR="00E12835" w:rsidRPr="00160992">
        <w:rPr>
          <w:rFonts w:ascii="Times New Roman" w:hAnsi="Times New Roman" w:cs="Times New Roman"/>
          <w:sz w:val="24"/>
          <w:szCs w:val="24"/>
          <w:lang w:val="en-US"/>
        </w:rPr>
        <w:t>phyleogeography</w:t>
      </w:r>
      <w:proofErr w:type="spellEnd"/>
      <w:r w:rsidR="00E12835" w:rsidRPr="00160992">
        <w:rPr>
          <w:rFonts w:ascii="Times New Roman" w:hAnsi="Times New Roman" w:cs="Times New Roman"/>
          <w:sz w:val="24"/>
          <w:szCs w:val="24"/>
          <w:lang w:val="en-US"/>
        </w:rPr>
        <w:t>).</w:t>
      </w:r>
    </w:p>
    <w:p w14:paraId="7C912BD2" w14:textId="77777777" w:rsidR="00883859" w:rsidRPr="00160992" w:rsidRDefault="00D02A11" w:rsidP="00E55817">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The </w:t>
      </w:r>
      <w:proofErr w:type="spellStart"/>
      <w:r w:rsidRPr="00160992">
        <w:rPr>
          <w:rFonts w:ascii="Times New Roman" w:hAnsi="Times New Roman" w:cs="Times New Roman"/>
          <w:sz w:val="24"/>
          <w:szCs w:val="24"/>
          <w:lang w:val="en-US"/>
        </w:rPr>
        <w:t>crAss</w:t>
      </w:r>
      <w:proofErr w:type="spellEnd"/>
      <w:r w:rsidRPr="00160992">
        <w:rPr>
          <w:rFonts w:ascii="Times New Roman" w:hAnsi="Times New Roman" w:cs="Times New Roman"/>
          <w:sz w:val="24"/>
          <w:szCs w:val="24"/>
          <w:lang w:val="en-US"/>
        </w:rPr>
        <w:t xml:space="preserve">-like </w:t>
      </w:r>
      <w:r w:rsidR="00E50968" w:rsidRPr="00160992">
        <w:rPr>
          <w:rFonts w:ascii="Times New Roman" w:hAnsi="Times New Roman" w:cs="Times New Roman"/>
          <w:sz w:val="24"/>
          <w:szCs w:val="24"/>
          <w:lang w:val="en-US"/>
        </w:rPr>
        <w:t>phages also appear</w:t>
      </w:r>
      <w:r w:rsidRPr="00160992">
        <w:rPr>
          <w:rFonts w:ascii="Times New Roman" w:hAnsi="Times New Roman" w:cs="Times New Roman"/>
          <w:sz w:val="24"/>
          <w:szCs w:val="24"/>
          <w:lang w:val="en-US"/>
        </w:rPr>
        <w:t xml:space="preserve"> to be abundant and widespread in diverse habitats, both animal and environmental </w:t>
      </w:r>
      <w:r w:rsidR="007E1512" w:rsidRPr="00160992">
        <w:rPr>
          <w:rFonts w:ascii="Times New Roman" w:hAnsi="Times New Roman" w:cs="Times New Roman"/>
          <w:sz w:val="24"/>
          <w:szCs w:val="24"/>
          <w:lang w:val="en-US"/>
        </w:rPr>
        <w:t xml:space="preserve">human </w:t>
      </w:r>
      <w:r w:rsidRPr="00160992">
        <w:rPr>
          <w:rFonts w:ascii="Times New Roman" w:hAnsi="Times New Roman" w:cs="Times New Roman"/>
          <w:sz w:val="24"/>
          <w:szCs w:val="24"/>
          <w:lang w:val="en-US"/>
        </w:rPr>
        <w:t>associated (</w:t>
      </w:r>
      <w:hyperlink r:id="rId7" w:history="1">
        <w:r w:rsidRPr="00160992">
          <w:rPr>
            <w:rStyle w:val="Hyperlink"/>
            <w:rFonts w:ascii="Times New Roman" w:hAnsi="Times New Roman" w:cs="Times New Roman"/>
            <w:color w:val="0097EF"/>
            <w:sz w:val="24"/>
            <w:szCs w:val="24"/>
            <w:shd w:val="clear" w:color="auto" w:fill="FFFFFF"/>
            <w:lang w:val="en-US"/>
          </w:rPr>
          <w:t>https://doi.org/10.1038/s41564-017-0053-y</w:t>
        </w:r>
      </w:hyperlink>
      <w:r w:rsidRPr="00160992">
        <w:rPr>
          <w:rFonts w:ascii="Times New Roman" w:hAnsi="Times New Roman" w:cs="Times New Roman"/>
          <w:color w:val="333333"/>
          <w:sz w:val="24"/>
          <w:szCs w:val="24"/>
          <w:shd w:val="clear" w:color="auto" w:fill="FFFFFF"/>
          <w:lang w:val="en-US"/>
        </w:rPr>
        <w:t>.</w:t>
      </w:r>
      <w:r w:rsidRPr="00160992">
        <w:rPr>
          <w:rFonts w:ascii="Times New Roman" w:hAnsi="Times New Roman" w:cs="Times New Roman"/>
          <w:sz w:val="24"/>
          <w:szCs w:val="24"/>
          <w:lang w:val="en-US"/>
        </w:rPr>
        <w:t>)</w:t>
      </w:r>
      <w:r w:rsidR="00744932" w:rsidRPr="00160992">
        <w:rPr>
          <w:rFonts w:ascii="Times New Roman" w:hAnsi="Times New Roman" w:cs="Times New Roman"/>
          <w:sz w:val="24"/>
          <w:szCs w:val="24"/>
          <w:lang w:val="en-US"/>
        </w:rPr>
        <w:t xml:space="preserve">. </w:t>
      </w:r>
      <w:r w:rsidR="00550851" w:rsidRPr="00160992">
        <w:rPr>
          <w:rFonts w:ascii="Times New Roman" w:hAnsi="Times New Roman" w:cs="Times New Roman"/>
          <w:sz w:val="24"/>
          <w:szCs w:val="24"/>
          <w:lang w:val="en-US"/>
        </w:rPr>
        <w:t xml:space="preserve">Several bacteria of the phylum Bacteroidetes appear to be the primary hosts of </w:t>
      </w:r>
      <w:proofErr w:type="spellStart"/>
      <w:r w:rsidR="00550851" w:rsidRPr="00160992">
        <w:rPr>
          <w:rFonts w:ascii="Times New Roman" w:hAnsi="Times New Roman" w:cs="Times New Roman"/>
          <w:sz w:val="24"/>
          <w:szCs w:val="24"/>
          <w:lang w:val="en-US"/>
        </w:rPr>
        <w:t>crAss</w:t>
      </w:r>
      <w:proofErr w:type="spellEnd"/>
      <w:r w:rsidR="00550851" w:rsidRPr="00160992">
        <w:rPr>
          <w:rFonts w:ascii="Times New Roman" w:hAnsi="Times New Roman" w:cs="Times New Roman"/>
          <w:sz w:val="24"/>
          <w:szCs w:val="24"/>
          <w:lang w:val="en-US"/>
        </w:rPr>
        <w:t>-like phages, being the 0CrAss001 the first crass-</w:t>
      </w:r>
      <w:r w:rsidR="003C2FE7" w:rsidRPr="00160992">
        <w:rPr>
          <w:rFonts w:ascii="Times New Roman" w:hAnsi="Times New Roman" w:cs="Times New Roman"/>
          <w:sz w:val="24"/>
          <w:szCs w:val="24"/>
          <w:lang w:val="en-US"/>
        </w:rPr>
        <w:t xml:space="preserve">like member isolated and </w:t>
      </w:r>
      <w:r w:rsidR="003C2FE7" w:rsidRPr="00160992">
        <w:rPr>
          <w:rFonts w:ascii="Times New Roman" w:hAnsi="Times New Roman" w:cs="Times New Roman"/>
          <w:sz w:val="24"/>
          <w:szCs w:val="24"/>
          <w:lang w:val="en-US"/>
        </w:rPr>
        <w:lastRenderedPageBreak/>
        <w:t>infecting</w:t>
      </w:r>
      <w:r w:rsidR="00550851" w:rsidRPr="00160992">
        <w:rPr>
          <w:rFonts w:ascii="Times New Roman" w:hAnsi="Times New Roman" w:cs="Times New Roman"/>
          <w:sz w:val="24"/>
          <w:szCs w:val="24"/>
          <w:lang w:val="en-US"/>
        </w:rPr>
        <w:t xml:space="preserve"> the Bacteroides intestinalis (</w:t>
      </w:r>
      <w:hyperlink r:id="rId8" w:history="1">
        <w:r w:rsidR="00550851" w:rsidRPr="00160992">
          <w:rPr>
            <w:rStyle w:val="Hyperlink"/>
            <w:rFonts w:ascii="Times New Roman" w:hAnsi="Times New Roman" w:cs="Times New Roman"/>
            <w:sz w:val="24"/>
            <w:szCs w:val="24"/>
            <w:lang w:val="en-US"/>
          </w:rPr>
          <w:t>https://www.nature.com/articles/s41467-018-07225-7</w:t>
        </w:r>
      </w:hyperlink>
      <w:r w:rsidR="00550851" w:rsidRPr="00160992">
        <w:rPr>
          <w:rFonts w:ascii="Times New Roman" w:hAnsi="Times New Roman" w:cs="Times New Roman"/>
          <w:sz w:val="24"/>
          <w:szCs w:val="24"/>
          <w:lang w:val="en-US"/>
        </w:rPr>
        <w:t xml:space="preserve">). </w:t>
      </w:r>
      <w:r w:rsidR="0059678D" w:rsidRPr="00160992">
        <w:rPr>
          <w:rFonts w:ascii="Times New Roman" w:hAnsi="Times New Roman" w:cs="Times New Roman"/>
          <w:sz w:val="24"/>
          <w:szCs w:val="24"/>
          <w:lang w:val="en-US"/>
        </w:rPr>
        <w:t xml:space="preserve">Recently, </w:t>
      </w:r>
      <w:r w:rsidR="00E50968" w:rsidRPr="00160992">
        <w:rPr>
          <w:rFonts w:ascii="Times New Roman" w:hAnsi="Times New Roman" w:cs="Times New Roman"/>
          <w:sz w:val="24"/>
          <w:szCs w:val="24"/>
          <w:lang w:val="en-US"/>
        </w:rPr>
        <w:t>taxonomy</w:t>
      </w:r>
      <w:r w:rsidR="0059678D" w:rsidRPr="00160992">
        <w:rPr>
          <w:rFonts w:ascii="Times New Roman" w:hAnsi="Times New Roman" w:cs="Times New Roman"/>
          <w:sz w:val="24"/>
          <w:szCs w:val="24"/>
          <w:lang w:val="en-US"/>
        </w:rPr>
        <w:t xml:space="preserve"> </w:t>
      </w:r>
      <w:r w:rsidR="00E50968" w:rsidRPr="00160992">
        <w:rPr>
          <w:rFonts w:ascii="Times New Roman" w:hAnsi="Times New Roman" w:cs="Times New Roman"/>
          <w:sz w:val="24"/>
          <w:szCs w:val="24"/>
          <w:lang w:val="en-US"/>
        </w:rPr>
        <w:t xml:space="preserve">of </w:t>
      </w:r>
      <w:proofErr w:type="spellStart"/>
      <w:r w:rsidR="0059678D" w:rsidRPr="00160992">
        <w:rPr>
          <w:rFonts w:ascii="Times New Roman" w:hAnsi="Times New Roman" w:cs="Times New Roman"/>
          <w:sz w:val="24"/>
          <w:szCs w:val="24"/>
          <w:lang w:val="en-US"/>
        </w:rPr>
        <w:t>crAss</w:t>
      </w:r>
      <w:proofErr w:type="spellEnd"/>
      <w:r w:rsidR="0059678D" w:rsidRPr="00160992">
        <w:rPr>
          <w:rFonts w:ascii="Times New Roman" w:hAnsi="Times New Roman" w:cs="Times New Roman"/>
          <w:sz w:val="24"/>
          <w:szCs w:val="24"/>
          <w:lang w:val="en-US"/>
        </w:rPr>
        <w:t xml:space="preserve">-like phages composed of four subfamilies and ten </w:t>
      </w:r>
      <w:proofErr w:type="spellStart"/>
      <w:r w:rsidR="0059678D" w:rsidRPr="00160992">
        <w:rPr>
          <w:rFonts w:ascii="Times New Roman" w:hAnsi="Times New Roman" w:cs="Times New Roman"/>
          <w:sz w:val="24"/>
          <w:szCs w:val="24"/>
          <w:lang w:val="en-US"/>
        </w:rPr>
        <w:t>generas</w:t>
      </w:r>
      <w:proofErr w:type="spellEnd"/>
      <w:r w:rsidR="0059678D" w:rsidRPr="00160992">
        <w:rPr>
          <w:rFonts w:ascii="Times New Roman" w:hAnsi="Times New Roman" w:cs="Times New Roman"/>
          <w:sz w:val="24"/>
          <w:szCs w:val="24"/>
          <w:lang w:val="en-US"/>
        </w:rPr>
        <w:t xml:space="preserve"> </w:t>
      </w:r>
      <w:r w:rsidR="00E50968" w:rsidRPr="00160992">
        <w:rPr>
          <w:rFonts w:ascii="Times New Roman" w:hAnsi="Times New Roman" w:cs="Times New Roman"/>
          <w:sz w:val="24"/>
          <w:szCs w:val="24"/>
          <w:lang w:val="en-US"/>
        </w:rPr>
        <w:t xml:space="preserve">was proposed </w:t>
      </w:r>
      <w:r w:rsidR="0059678D" w:rsidRPr="00160992">
        <w:rPr>
          <w:rFonts w:ascii="Times New Roman" w:hAnsi="Times New Roman" w:cs="Times New Roman"/>
          <w:sz w:val="24"/>
          <w:szCs w:val="24"/>
          <w:lang w:val="en-US"/>
        </w:rPr>
        <w:t>(biology and taxonomy).</w:t>
      </w:r>
      <w:r w:rsidR="00D756AE" w:rsidRPr="00160992">
        <w:rPr>
          <w:rFonts w:ascii="Times New Roman" w:hAnsi="Times New Roman" w:cs="Times New Roman"/>
          <w:sz w:val="24"/>
          <w:szCs w:val="24"/>
          <w:lang w:val="en-US"/>
        </w:rPr>
        <w:t xml:space="preserve"> </w:t>
      </w:r>
      <w:r w:rsidR="00C2446C" w:rsidRPr="00160992">
        <w:rPr>
          <w:rFonts w:ascii="Times New Roman" w:hAnsi="Times New Roman" w:cs="Times New Roman"/>
          <w:sz w:val="24"/>
          <w:szCs w:val="24"/>
          <w:lang w:val="en-US"/>
        </w:rPr>
        <w:t xml:space="preserve">These phages are normally scarce in the feces of one-month infant, increasing their abundance in the four-month and the 2-5-year-old infant and becoming a high-level persistence of different combinations of </w:t>
      </w:r>
      <w:proofErr w:type="spellStart"/>
      <w:r w:rsidR="00C2446C" w:rsidRPr="00160992">
        <w:rPr>
          <w:rFonts w:ascii="Times New Roman" w:hAnsi="Times New Roman" w:cs="Times New Roman"/>
          <w:sz w:val="24"/>
          <w:szCs w:val="24"/>
          <w:lang w:val="en-US"/>
        </w:rPr>
        <w:t>crAss</w:t>
      </w:r>
      <w:proofErr w:type="spellEnd"/>
      <w:r w:rsidR="00C2446C" w:rsidRPr="00160992">
        <w:rPr>
          <w:rFonts w:ascii="Times New Roman" w:hAnsi="Times New Roman" w:cs="Times New Roman"/>
          <w:sz w:val="24"/>
          <w:szCs w:val="24"/>
          <w:lang w:val="en-US"/>
        </w:rPr>
        <w:t>-like phages in adults (</w:t>
      </w:r>
      <w:hyperlink r:id="rId9" w:history="1">
        <w:r w:rsidR="00C2446C" w:rsidRPr="00160992">
          <w:rPr>
            <w:rStyle w:val="Hyperlink"/>
            <w:rFonts w:ascii="Times New Roman" w:hAnsi="Times New Roman" w:cs="Times New Roman"/>
            <w:sz w:val="24"/>
            <w:szCs w:val="24"/>
            <w:lang w:val="en-US"/>
          </w:rPr>
          <w:t>https://pubmed.ncbi.nlm.nih.gov/31600503/</w:t>
        </w:r>
      </w:hyperlink>
      <w:r w:rsidR="00C2446C" w:rsidRPr="00160992">
        <w:rPr>
          <w:rFonts w:ascii="Times New Roman" w:hAnsi="Times New Roman" w:cs="Times New Roman"/>
          <w:sz w:val="24"/>
          <w:szCs w:val="24"/>
          <w:lang w:val="en-US"/>
        </w:rPr>
        <w:t xml:space="preserve">). </w:t>
      </w:r>
      <w:r w:rsidR="00B51C30" w:rsidRPr="00160992">
        <w:rPr>
          <w:rFonts w:ascii="Times New Roman" w:hAnsi="Times New Roman" w:cs="Times New Roman"/>
          <w:sz w:val="24"/>
          <w:szCs w:val="24"/>
          <w:lang w:val="en-US"/>
        </w:rPr>
        <w:t xml:space="preserve">Indeed, the crass-like clade is detected in both the mother and the infant, suggesting vertical </w:t>
      </w:r>
      <w:proofErr w:type="gramStart"/>
      <w:r w:rsidR="00B51C30" w:rsidRPr="00160992">
        <w:rPr>
          <w:rFonts w:ascii="Times New Roman" w:hAnsi="Times New Roman" w:cs="Times New Roman"/>
          <w:sz w:val="24"/>
          <w:szCs w:val="24"/>
          <w:lang w:val="en-US"/>
        </w:rPr>
        <w:t>transmission</w:t>
      </w:r>
      <w:proofErr w:type="gramEnd"/>
      <w:r w:rsidR="00B51C30" w:rsidRPr="00160992">
        <w:rPr>
          <w:rFonts w:ascii="Times New Roman" w:hAnsi="Times New Roman" w:cs="Times New Roman"/>
          <w:sz w:val="24"/>
          <w:szCs w:val="24"/>
          <w:lang w:val="en-US"/>
        </w:rPr>
        <w:t xml:space="preserve"> and can be also </w:t>
      </w:r>
      <w:r w:rsidR="00E55817" w:rsidRPr="00160992">
        <w:rPr>
          <w:rFonts w:ascii="Times New Roman" w:hAnsi="Times New Roman" w:cs="Times New Roman"/>
          <w:sz w:val="24"/>
          <w:szCs w:val="24"/>
          <w:lang w:val="en-US"/>
        </w:rPr>
        <w:t>acquired</w:t>
      </w:r>
      <w:r w:rsidR="00B51C30" w:rsidRPr="00160992">
        <w:rPr>
          <w:rFonts w:ascii="Times New Roman" w:hAnsi="Times New Roman" w:cs="Times New Roman"/>
          <w:sz w:val="24"/>
          <w:szCs w:val="24"/>
          <w:lang w:val="en-US"/>
        </w:rPr>
        <w:t xml:space="preserve"> through fecal microbiota transplantation (</w:t>
      </w:r>
      <w:hyperlink r:id="rId10" w:history="1">
        <w:r w:rsidR="00B51C30" w:rsidRPr="00160992">
          <w:rPr>
            <w:rStyle w:val="Hyperlink"/>
            <w:rFonts w:ascii="Times New Roman" w:hAnsi="Times New Roman" w:cs="Times New Roman"/>
            <w:sz w:val="24"/>
            <w:szCs w:val="24"/>
            <w:lang w:val="en-US"/>
          </w:rPr>
          <w:t>https://www.nature.com/articles/s41467-019-14103-3</w:t>
        </w:r>
      </w:hyperlink>
      <w:r w:rsidR="00B51C30" w:rsidRPr="00160992">
        <w:rPr>
          <w:rFonts w:ascii="Times New Roman" w:hAnsi="Times New Roman" w:cs="Times New Roman"/>
          <w:sz w:val="24"/>
          <w:szCs w:val="24"/>
          <w:lang w:val="en-US"/>
        </w:rPr>
        <w:t xml:space="preserve">). </w:t>
      </w:r>
      <w:r w:rsidR="00D756AE" w:rsidRPr="00160992">
        <w:rPr>
          <w:rFonts w:ascii="Times New Roman" w:hAnsi="Times New Roman" w:cs="Times New Roman"/>
          <w:sz w:val="24"/>
          <w:szCs w:val="24"/>
          <w:lang w:val="en-US"/>
        </w:rPr>
        <w:t xml:space="preserve">These discoveries have stimulated the experimental study of </w:t>
      </w:r>
      <w:proofErr w:type="spellStart"/>
      <w:r w:rsidR="00D756AE" w:rsidRPr="00160992">
        <w:rPr>
          <w:rFonts w:ascii="Times New Roman" w:hAnsi="Times New Roman" w:cs="Times New Roman"/>
          <w:sz w:val="24"/>
          <w:szCs w:val="24"/>
          <w:lang w:val="en-US"/>
        </w:rPr>
        <w:t>crAssphage</w:t>
      </w:r>
      <w:proofErr w:type="spellEnd"/>
      <w:r w:rsidR="00D756AE" w:rsidRPr="00160992">
        <w:rPr>
          <w:rFonts w:ascii="Times New Roman" w:hAnsi="Times New Roman" w:cs="Times New Roman"/>
          <w:sz w:val="24"/>
          <w:szCs w:val="24"/>
          <w:lang w:val="en-US"/>
        </w:rPr>
        <w:t>-like phages also as an indicator of human fecal pollution (</w:t>
      </w:r>
      <w:proofErr w:type="spellStart"/>
      <w:r w:rsidR="00D756AE" w:rsidRPr="00160992">
        <w:rPr>
          <w:rFonts w:ascii="Times New Roman" w:hAnsi="Times New Roman" w:cs="Times New Roman"/>
          <w:sz w:val="24"/>
          <w:szCs w:val="24"/>
          <w:lang w:val="en-US"/>
        </w:rPr>
        <w:t>Cinek</w:t>
      </w:r>
      <w:proofErr w:type="spellEnd"/>
      <w:r w:rsidR="00D756AE" w:rsidRPr="00160992">
        <w:rPr>
          <w:rFonts w:ascii="Times New Roman" w:hAnsi="Times New Roman" w:cs="Times New Roman"/>
          <w:sz w:val="24"/>
          <w:szCs w:val="24"/>
          <w:lang w:val="en-US"/>
        </w:rPr>
        <w:t xml:space="preserve"> et al., 2018; </w:t>
      </w:r>
      <w:proofErr w:type="spellStart"/>
      <w:r w:rsidR="00D756AE" w:rsidRPr="00160992">
        <w:rPr>
          <w:rFonts w:ascii="Times New Roman" w:hAnsi="Times New Roman" w:cs="Times New Roman"/>
          <w:sz w:val="24"/>
          <w:szCs w:val="24"/>
          <w:lang w:val="en-US"/>
        </w:rPr>
        <w:t>Stachler</w:t>
      </w:r>
      <w:proofErr w:type="spellEnd"/>
      <w:r w:rsidR="00D756AE" w:rsidRPr="00160992">
        <w:rPr>
          <w:rFonts w:ascii="Times New Roman" w:hAnsi="Times New Roman" w:cs="Times New Roman"/>
          <w:sz w:val="24"/>
          <w:szCs w:val="24"/>
          <w:lang w:val="en-US"/>
        </w:rPr>
        <w:t xml:space="preserve"> et al., 2017).</w:t>
      </w:r>
      <w:r w:rsidR="00E55817" w:rsidRPr="00160992">
        <w:rPr>
          <w:rFonts w:ascii="Times New Roman" w:hAnsi="Times New Roman" w:cs="Times New Roman"/>
          <w:sz w:val="24"/>
          <w:szCs w:val="24"/>
          <w:lang w:val="en-US"/>
        </w:rPr>
        <w:t xml:space="preserve"> Indeed, </w:t>
      </w:r>
      <w:r w:rsidR="00E50968" w:rsidRPr="00160992">
        <w:rPr>
          <w:rFonts w:ascii="Times New Roman" w:hAnsi="Times New Roman" w:cs="Times New Roman"/>
          <w:sz w:val="24"/>
          <w:szCs w:val="24"/>
          <w:lang w:val="en-US"/>
        </w:rPr>
        <w:t xml:space="preserve">despite </w:t>
      </w:r>
      <w:r w:rsidR="00E55817" w:rsidRPr="00160992">
        <w:rPr>
          <w:rFonts w:ascii="Times New Roman" w:hAnsi="Times New Roman" w:cs="Times New Roman"/>
          <w:sz w:val="24"/>
          <w:szCs w:val="24"/>
          <w:lang w:val="en-US"/>
        </w:rPr>
        <w:t xml:space="preserve">the high interindividual </w:t>
      </w:r>
      <w:proofErr w:type="spellStart"/>
      <w:r w:rsidR="00E55817" w:rsidRPr="00160992">
        <w:rPr>
          <w:rFonts w:ascii="Times New Roman" w:hAnsi="Times New Roman" w:cs="Times New Roman"/>
          <w:sz w:val="24"/>
          <w:szCs w:val="24"/>
          <w:lang w:val="en-US"/>
        </w:rPr>
        <w:t>variotions</w:t>
      </w:r>
      <w:proofErr w:type="spellEnd"/>
      <w:r w:rsidR="00E55817" w:rsidRPr="00160992">
        <w:rPr>
          <w:rFonts w:ascii="Times New Roman" w:hAnsi="Times New Roman" w:cs="Times New Roman"/>
          <w:sz w:val="24"/>
          <w:szCs w:val="24"/>
          <w:lang w:val="en-US"/>
        </w:rPr>
        <w:t xml:space="preserve"> in the gut </w:t>
      </w:r>
      <w:proofErr w:type="spellStart"/>
      <w:r w:rsidR="00E55817" w:rsidRPr="00160992">
        <w:rPr>
          <w:rFonts w:ascii="Times New Roman" w:hAnsi="Times New Roman" w:cs="Times New Roman"/>
          <w:sz w:val="24"/>
          <w:szCs w:val="24"/>
          <w:lang w:val="en-US"/>
        </w:rPr>
        <w:t>virome</w:t>
      </w:r>
      <w:proofErr w:type="spellEnd"/>
      <w:r w:rsidR="00E55817" w:rsidRPr="00160992">
        <w:rPr>
          <w:rFonts w:ascii="Times New Roman" w:hAnsi="Times New Roman" w:cs="Times New Roman"/>
          <w:sz w:val="24"/>
          <w:szCs w:val="24"/>
          <w:lang w:val="en-US"/>
        </w:rPr>
        <w:t xml:space="preserve"> (</w:t>
      </w:r>
      <w:proofErr w:type="spellStart"/>
      <w:r w:rsidR="00E55817" w:rsidRPr="00160992">
        <w:rPr>
          <w:rFonts w:ascii="Times New Roman" w:hAnsi="Times New Roman" w:cs="Times New Roman"/>
          <w:sz w:val="24"/>
          <w:szCs w:val="24"/>
          <w:lang w:val="en-US"/>
        </w:rPr>
        <w:t>cita</w:t>
      </w:r>
      <w:proofErr w:type="spellEnd"/>
      <w:r w:rsidR="00E55817" w:rsidRPr="00160992">
        <w:rPr>
          <w:rFonts w:ascii="Times New Roman" w:hAnsi="Times New Roman" w:cs="Times New Roman"/>
          <w:sz w:val="24"/>
          <w:szCs w:val="24"/>
          <w:lang w:val="en-US"/>
        </w:rPr>
        <w:t xml:space="preserve"> </w:t>
      </w:r>
      <w:proofErr w:type="spellStart"/>
      <w:r w:rsidR="00E55817" w:rsidRPr="00160992">
        <w:rPr>
          <w:rFonts w:ascii="Times New Roman" w:hAnsi="Times New Roman" w:cs="Times New Roman"/>
          <w:sz w:val="24"/>
          <w:szCs w:val="24"/>
          <w:lang w:val="en-US"/>
        </w:rPr>
        <w:t>Iscience</w:t>
      </w:r>
      <w:proofErr w:type="spellEnd"/>
      <w:r w:rsidR="00E55817" w:rsidRPr="00160992">
        <w:rPr>
          <w:rFonts w:ascii="Times New Roman" w:hAnsi="Times New Roman" w:cs="Times New Roman"/>
          <w:sz w:val="24"/>
          <w:szCs w:val="24"/>
          <w:lang w:val="en-US"/>
        </w:rPr>
        <w:t xml:space="preserve">), the </w:t>
      </w:r>
      <w:proofErr w:type="spellStart"/>
      <w:r w:rsidR="00E55817" w:rsidRPr="00160992">
        <w:rPr>
          <w:rFonts w:ascii="Times New Roman" w:hAnsi="Times New Roman" w:cs="Times New Roman"/>
          <w:sz w:val="24"/>
          <w:szCs w:val="24"/>
          <w:lang w:val="en-US"/>
        </w:rPr>
        <w:t>crAssphage</w:t>
      </w:r>
      <w:proofErr w:type="spellEnd"/>
      <w:r w:rsidR="00E55817" w:rsidRPr="00160992">
        <w:rPr>
          <w:rFonts w:ascii="Times New Roman" w:hAnsi="Times New Roman" w:cs="Times New Roman"/>
          <w:sz w:val="24"/>
          <w:szCs w:val="24"/>
          <w:lang w:val="en-US"/>
        </w:rPr>
        <w:t xml:space="preserve"> constitutes a global virus marker for global scale studies (</w:t>
      </w:r>
      <w:proofErr w:type="spellStart"/>
      <w:r w:rsidR="00E55817" w:rsidRPr="00160992">
        <w:rPr>
          <w:rFonts w:ascii="Times New Roman" w:hAnsi="Times New Roman" w:cs="Times New Roman"/>
          <w:sz w:val="24"/>
          <w:szCs w:val="24"/>
          <w:lang w:val="en-US"/>
        </w:rPr>
        <w:t>citar</w:t>
      </w:r>
      <w:proofErr w:type="spellEnd"/>
      <w:r w:rsidR="00E55817" w:rsidRPr="00160992">
        <w:rPr>
          <w:rFonts w:ascii="Times New Roman" w:hAnsi="Times New Roman" w:cs="Times New Roman"/>
          <w:sz w:val="24"/>
          <w:szCs w:val="24"/>
          <w:lang w:val="en-US"/>
        </w:rPr>
        <w:t xml:space="preserve"> nature microbiology </w:t>
      </w:r>
      <w:proofErr w:type="spellStart"/>
      <w:r w:rsidR="00E55817" w:rsidRPr="00160992">
        <w:rPr>
          <w:rFonts w:ascii="Times New Roman" w:hAnsi="Times New Roman" w:cs="Times New Roman"/>
          <w:sz w:val="24"/>
          <w:szCs w:val="24"/>
          <w:lang w:val="en-US"/>
        </w:rPr>
        <w:t>phylogeography</w:t>
      </w:r>
      <w:proofErr w:type="spellEnd"/>
      <w:r w:rsidR="00E50968" w:rsidRPr="00160992">
        <w:rPr>
          <w:rFonts w:ascii="Times New Roman" w:hAnsi="Times New Roman" w:cs="Times New Roman"/>
          <w:sz w:val="24"/>
          <w:szCs w:val="24"/>
          <w:lang w:val="en-US"/>
        </w:rPr>
        <w:t xml:space="preserve">) and it is part of the human </w:t>
      </w:r>
      <w:proofErr w:type="spellStart"/>
      <w:r w:rsidR="00E50968" w:rsidRPr="00160992">
        <w:rPr>
          <w:rFonts w:ascii="Times New Roman" w:hAnsi="Times New Roman" w:cs="Times New Roman"/>
          <w:sz w:val="24"/>
          <w:szCs w:val="24"/>
          <w:lang w:val="en-US"/>
        </w:rPr>
        <w:t>virome</w:t>
      </w:r>
      <w:proofErr w:type="spellEnd"/>
      <w:r w:rsidR="00E50968" w:rsidRPr="00160992">
        <w:rPr>
          <w:rFonts w:ascii="Times New Roman" w:hAnsi="Times New Roman" w:cs="Times New Roman"/>
          <w:sz w:val="24"/>
          <w:szCs w:val="24"/>
          <w:lang w:val="en-US"/>
        </w:rPr>
        <w:t xml:space="preserve"> core (</w:t>
      </w:r>
      <w:proofErr w:type="spellStart"/>
      <w:r w:rsidR="00E50968" w:rsidRPr="00160992">
        <w:rPr>
          <w:rFonts w:ascii="Times New Roman" w:hAnsi="Times New Roman" w:cs="Times New Roman"/>
          <w:sz w:val="24"/>
          <w:szCs w:val="24"/>
          <w:lang w:val="en-US"/>
        </w:rPr>
        <w:t>citar</w:t>
      </w:r>
      <w:proofErr w:type="spellEnd"/>
      <w:r w:rsidR="00E50968" w:rsidRPr="00160992">
        <w:rPr>
          <w:rFonts w:ascii="Times New Roman" w:hAnsi="Times New Roman" w:cs="Times New Roman"/>
          <w:sz w:val="24"/>
          <w:szCs w:val="24"/>
          <w:lang w:val="en-US"/>
        </w:rPr>
        <w:t xml:space="preserve"> review </w:t>
      </w:r>
      <w:proofErr w:type="spellStart"/>
      <w:r w:rsidR="00E50968" w:rsidRPr="00160992">
        <w:rPr>
          <w:rFonts w:ascii="Times New Roman" w:hAnsi="Times New Roman" w:cs="Times New Roman"/>
          <w:sz w:val="24"/>
          <w:szCs w:val="24"/>
          <w:lang w:val="en-US"/>
        </w:rPr>
        <w:t>último</w:t>
      </w:r>
      <w:proofErr w:type="spellEnd"/>
      <w:r w:rsidR="00E50968" w:rsidRPr="00160992">
        <w:rPr>
          <w:rFonts w:ascii="Times New Roman" w:hAnsi="Times New Roman" w:cs="Times New Roman"/>
          <w:sz w:val="24"/>
          <w:szCs w:val="24"/>
          <w:lang w:val="en-US"/>
        </w:rPr>
        <w:t>)</w:t>
      </w:r>
      <w:r w:rsidR="00E55817" w:rsidRPr="00160992">
        <w:rPr>
          <w:rFonts w:ascii="Times New Roman" w:hAnsi="Times New Roman" w:cs="Times New Roman"/>
          <w:sz w:val="24"/>
          <w:szCs w:val="24"/>
          <w:lang w:val="en-US"/>
        </w:rPr>
        <w:t>.</w:t>
      </w:r>
    </w:p>
    <w:p w14:paraId="684B250D" w14:textId="77777777" w:rsidR="0082624D" w:rsidRPr="00160992" w:rsidRDefault="00883859" w:rsidP="001B2BA7">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Recent research suggest that </w:t>
      </w:r>
      <w:proofErr w:type="spellStart"/>
      <w:r w:rsidRPr="00160992">
        <w:rPr>
          <w:rFonts w:ascii="Times New Roman" w:hAnsi="Times New Roman" w:cs="Times New Roman"/>
          <w:sz w:val="24"/>
          <w:szCs w:val="24"/>
          <w:lang w:val="en-US"/>
        </w:rPr>
        <w:t>crAssphage</w:t>
      </w:r>
      <w:proofErr w:type="spellEnd"/>
      <w:r w:rsidRPr="00160992">
        <w:rPr>
          <w:rFonts w:ascii="Times New Roman" w:hAnsi="Times New Roman" w:cs="Times New Roman"/>
          <w:sz w:val="24"/>
          <w:szCs w:val="24"/>
          <w:lang w:val="en-US"/>
        </w:rPr>
        <w:t xml:space="preserve"> prevalence is associated with an industrialized lifestyle/diet, but with no associations to health, age, sex, or body-size variables (</w:t>
      </w:r>
      <w:proofErr w:type="spellStart"/>
      <w:r w:rsidRPr="00160992">
        <w:rPr>
          <w:rFonts w:ascii="Times New Roman" w:hAnsi="Times New Roman" w:cs="Times New Roman"/>
          <w:sz w:val="24"/>
          <w:szCs w:val="24"/>
          <w:lang w:val="en-US"/>
        </w:rPr>
        <w:t>citar</w:t>
      </w:r>
      <w:proofErr w:type="spellEnd"/>
      <w:r w:rsidRPr="00160992">
        <w:rPr>
          <w:rFonts w:ascii="Times New Roman" w:hAnsi="Times New Roman" w:cs="Times New Roman"/>
          <w:sz w:val="24"/>
          <w:szCs w:val="24"/>
          <w:lang w:val="en-US"/>
        </w:rPr>
        <w:t xml:space="preserve"> </w:t>
      </w:r>
      <w:proofErr w:type="spellStart"/>
      <w:r w:rsidRPr="00160992">
        <w:rPr>
          <w:rFonts w:ascii="Times New Roman" w:hAnsi="Times New Roman" w:cs="Times New Roman"/>
          <w:sz w:val="24"/>
          <w:szCs w:val="24"/>
          <w:lang w:val="en-US"/>
        </w:rPr>
        <w:t>plos</w:t>
      </w:r>
      <w:proofErr w:type="spellEnd"/>
      <w:r w:rsidRPr="00160992">
        <w:rPr>
          <w:rFonts w:ascii="Times New Roman" w:hAnsi="Times New Roman" w:cs="Times New Roman"/>
          <w:sz w:val="24"/>
          <w:szCs w:val="24"/>
          <w:lang w:val="en-US"/>
        </w:rPr>
        <w:t xml:space="preserve"> one y el biology and taxonomy). </w:t>
      </w:r>
      <w:proofErr w:type="spellStart"/>
      <w:r w:rsidRPr="00160992">
        <w:rPr>
          <w:rFonts w:ascii="Times New Roman" w:hAnsi="Times New Roman" w:cs="Times New Roman"/>
          <w:sz w:val="24"/>
          <w:szCs w:val="24"/>
          <w:lang w:val="en-US"/>
        </w:rPr>
        <w:t>CrAssphage</w:t>
      </w:r>
      <w:proofErr w:type="spellEnd"/>
      <w:r w:rsidRPr="00160992">
        <w:rPr>
          <w:rFonts w:ascii="Times New Roman" w:hAnsi="Times New Roman" w:cs="Times New Roman"/>
          <w:sz w:val="24"/>
          <w:szCs w:val="24"/>
          <w:lang w:val="en-US"/>
        </w:rPr>
        <w:t xml:space="preserve"> abundance was also not </w:t>
      </w:r>
      <w:r w:rsidR="003C2FE7" w:rsidRPr="00160992">
        <w:rPr>
          <w:rFonts w:ascii="Times New Roman" w:hAnsi="Times New Roman" w:cs="Times New Roman"/>
          <w:sz w:val="24"/>
          <w:szCs w:val="24"/>
          <w:lang w:val="en-US"/>
        </w:rPr>
        <w:t>associated</w:t>
      </w:r>
      <w:r w:rsidRPr="00160992">
        <w:rPr>
          <w:rFonts w:ascii="Times New Roman" w:hAnsi="Times New Roman" w:cs="Times New Roman"/>
          <w:sz w:val="24"/>
          <w:szCs w:val="24"/>
          <w:lang w:val="en-US"/>
        </w:rPr>
        <w:t xml:space="preserve"> with </w:t>
      </w:r>
      <w:r w:rsidR="00744932" w:rsidRPr="00160992">
        <w:rPr>
          <w:rFonts w:ascii="Times New Roman" w:hAnsi="Times New Roman" w:cs="Times New Roman"/>
          <w:sz w:val="24"/>
          <w:szCs w:val="24"/>
          <w:lang w:val="en-US"/>
        </w:rPr>
        <w:t xml:space="preserve">diseases such as </w:t>
      </w:r>
      <w:r w:rsidR="003C2FE7" w:rsidRPr="00160992">
        <w:rPr>
          <w:rFonts w:ascii="Times New Roman" w:hAnsi="Times New Roman" w:cs="Times New Roman"/>
          <w:sz w:val="24"/>
          <w:szCs w:val="24"/>
          <w:lang w:val="en-US"/>
        </w:rPr>
        <w:t>diarrhea (chinos)</w:t>
      </w:r>
      <w:r w:rsidRPr="00160992">
        <w:rPr>
          <w:rFonts w:ascii="Times New Roman" w:hAnsi="Times New Roman" w:cs="Times New Roman"/>
          <w:sz w:val="24"/>
          <w:szCs w:val="24"/>
          <w:lang w:val="en-US"/>
        </w:rPr>
        <w:t>,</w:t>
      </w:r>
      <w:r w:rsidR="00744932" w:rsidRPr="00160992">
        <w:rPr>
          <w:rFonts w:ascii="Times New Roman" w:hAnsi="Times New Roman" w:cs="Times New Roman"/>
          <w:sz w:val="24"/>
          <w:szCs w:val="24"/>
          <w:lang w:val="en-US"/>
        </w:rPr>
        <w:t xml:space="preserve"> CD, HIV, IBD, T2D and malnutrition (</w:t>
      </w:r>
      <w:proofErr w:type="spellStart"/>
      <w:r w:rsidR="00744932" w:rsidRPr="00160992">
        <w:rPr>
          <w:rFonts w:ascii="Times New Roman" w:hAnsi="Times New Roman" w:cs="Times New Roman"/>
          <w:sz w:val="24"/>
          <w:szCs w:val="24"/>
          <w:lang w:val="en-US"/>
        </w:rPr>
        <w:t>plos</w:t>
      </w:r>
      <w:proofErr w:type="spellEnd"/>
      <w:r w:rsidR="00744932" w:rsidRPr="00160992">
        <w:rPr>
          <w:rFonts w:ascii="Times New Roman" w:hAnsi="Times New Roman" w:cs="Times New Roman"/>
          <w:sz w:val="24"/>
          <w:szCs w:val="24"/>
          <w:lang w:val="en-US"/>
        </w:rPr>
        <w:t xml:space="preserve"> one y biology and taxonomy)</w:t>
      </w:r>
      <w:r w:rsidR="0023725A" w:rsidRPr="00160992">
        <w:rPr>
          <w:rFonts w:ascii="Times New Roman" w:hAnsi="Times New Roman" w:cs="Times New Roman"/>
          <w:sz w:val="24"/>
          <w:szCs w:val="24"/>
          <w:lang w:val="en-US"/>
        </w:rPr>
        <w:t xml:space="preserve">. </w:t>
      </w:r>
      <w:r w:rsidR="00E50968" w:rsidRPr="00160992">
        <w:rPr>
          <w:rFonts w:ascii="Times New Roman" w:hAnsi="Times New Roman" w:cs="Times New Roman"/>
          <w:sz w:val="24"/>
          <w:szCs w:val="24"/>
          <w:lang w:val="en-US"/>
        </w:rPr>
        <w:t>However</w:t>
      </w:r>
      <w:r w:rsidR="00EF6338" w:rsidRPr="00160992">
        <w:rPr>
          <w:rFonts w:ascii="Times New Roman" w:hAnsi="Times New Roman" w:cs="Times New Roman"/>
          <w:sz w:val="24"/>
          <w:szCs w:val="24"/>
          <w:lang w:val="en-US"/>
        </w:rPr>
        <w:t xml:space="preserve">, a recent study showed that the </w:t>
      </w:r>
      <w:proofErr w:type="spellStart"/>
      <w:r w:rsidR="00661EDA" w:rsidRPr="00160992">
        <w:rPr>
          <w:rFonts w:ascii="Times New Roman" w:hAnsi="Times New Roman" w:cs="Times New Roman"/>
          <w:sz w:val="24"/>
          <w:szCs w:val="24"/>
          <w:lang w:val="en-US"/>
        </w:rPr>
        <w:t>c</w:t>
      </w:r>
      <w:r w:rsidR="00EF6338" w:rsidRPr="00160992">
        <w:rPr>
          <w:rFonts w:ascii="Times New Roman" w:hAnsi="Times New Roman" w:cs="Times New Roman"/>
          <w:sz w:val="24"/>
          <w:szCs w:val="24"/>
          <w:lang w:val="en-US"/>
        </w:rPr>
        <w:t>rAssphage</w:t>
      </w:r>
      <w:proofErr w:type="spellEnd"/>
      <w:r w:rsidR="00EF6338" w:rsidRPr="00160992">
        <w:rPr>
          <w:rFonts w:ascii="Times New Roman" w:hAnsi="Times New Roman" w:cs="Times New Roman"/>
          <w:sz w:val="24"/>
          <w:szCs w:val="24"/>
          <w:lang w:val="en-US"/>
        </w:rPr>
        <w:t xml:space="preserve"> was more abundant in the healthy controls than colorectal cancer, suggesting a promising potential treatment strategy for this disease through fecal </w:t>
      </w:r>
      <w:proofErr w:type="spellStart"/>
      <w:r w:rsidR="00EF6338" w:rsidRPr="00160992">
        <w:rPr>
          <w:rFonts w:ascii="Times New Roman" w:hAnsi="Times New Roman" w:cs="Times New Roman"/>
          <w:sz w:val="24"/>
          <w:szCs w:val="24"/>
          <w:lang w:val="en-US"/>
        </w:rPr>
        <w:t>CrAssphage</w:t>
      </w:r>
      <w:proofErr w:type="spellEnd"/>
      <w:r w:rsidR="00EF6338" w:rsidRPr="00160992">
        <w:rPr>
          <w:rFonts w:ascii="Times New Roman" w:hAnsi="Times New Roman" w:cs="Times New Roman"/>
          <w:sz w:val="24"/>
          <w:szCs w:val="24"/>
          <w:lang w:val="en-US"/>
        </w:rPr>
        <w:t xml:space="preserve"> transplantation in the future (</w:t>
      </w:r>
      <w:hyperlink r:id="rId11" w:history="1">
        <w:r w:rsidR="00EF6338" w:rsidRPr="00160992">
          <w:rPr>
            <w:rStyle w:val="Hyperlink"/>
            <w:rFonts w:ascii="Times New Roman" w:hAnsi="Times New Roman" w:cs="Times New Roman"/>
            <w:sz w:val="24"/>
            <w:szCs w:val="24"/>
            <w:lang w:val="en-US"/>
          </w:rPr>
          <w:t>https://pubmed.ncbi.nlm.nih.gov/34307189/</w:t>
        </w:r>
      </w:hyperlink>
      <w:r w:rsidR="00EF6338" w:rsidRPr="00160992">
        <w:rPr>
          <w:rFonts w:ascii="Times New Roman" w:hAnsi="Times New Roman" w:cs="Times New Roman"/>
          <w:sz w:val="24"/>
          <w:szCs w:val="24"/>
          <w:lang w:val="en-US"/>
        </w:rPr>
        <w:t xml:space="preserve">). </w:t>
      </w:r>
      <w:r w:rsidR="001B2BA7" w:rsidRPr="00160992">
        <w:rPr>
          <w:rFonts w:ascii="Times New Roman" w:hAnsi="Times New Roman" w:cs="Times New Roman"/>
          <w:sz w:val="24"/>
          <w:szCs w:val="24"/>
          <w:lang w:val="en-US"/>
        </w:rPr>
        <w:t xml:space="preserve">Contrary, the abundance of </w:t>
      </w:r>
      <w:proofErr w:type="spellStart"/>
      <w:r w:rsidR="001B2BA7" w:rsidRPr="00160992">
        <w:rPr>
          <w:rFonts w:ascii="Times New Roman" w:hAnsi="Times New Roman" w:cs="Times New Roman"/>
          <w:sz w:val="24"/>
          <w:szCs w:val="24"/>
          <w:lang w:val="en-US"/>
        </w:rPr>
        <w:t>crAss</w:t>
      </w:r>
      <w:proofErr w:type="spellEnd"/>
      <w:r w:rsidR="001B2BA7" w:rsidRPr="00160992">
        <w:rPr>
          <w:rFonts w:ascii="Times New Roman" w:hAnsi="Times New Roman" w:cs="Times New Roman"/>
          <w:sz w:val="24"/>
          <w:szCs w:val="24"/>
          <w:lang w:val="en-US"/>
        </w:rPr>
        <w:t>-phage was significantly increased in UC patients than in normal control (</w:t>
      </w:r>
      <w:proofErr w:type="spellStart"/>
      <w:r w:rsidR="001B2BA7" w:rsidRPr="00160992">
        <w:rPr>
          <w:rFonts w:ascii="Times New Roman" w:hAnsi="Times New Roman" w:cs="Times New Roman"/>
          <w:sz w:val="24"/>
          <w:szCs w:val="24"/>
          <w:lang w:val="en-US"/>
        </w:rPr>
        <w:t>cita</w:t>
      </w:r>
      <w:proofErr w:type="spellEnd"/>
      <w:r w:rsidR="001B2BA7" w:rsidRPr="00160992">
        <w:rPr>
          <w:rFonts w:ascii="Times New Roman" w:hAnsi="Times New Roman" w:cs="Times New Roman"/>
          <w:sz w:val="24"/>
          <w:szCs w:val="24"/>
          <w:lang w:val="en-US"/>
        </w:rPr>
        <w:t xml:space="preserve"> QYSX). </w:t>
      </w:r>
      <w:r w:rsidR="00E50968" w:rsidRPr="00160992">
        <w:rPr>
          <w:rFonts w:ascii="Times New Roman" w:hAnsi="Times New Roman" w:cs="Times New Roman"/>
          <w:sz w:val="24"/>
          <w:szCs w:val="24"/>
          <w:lang w:val="en-US"/>
        </w:rPr>
        <w:t>Nonetheless</w:t>
      </w:r>
      <w:r w:rsidR="003B50DE" w:rsidRPr="00160992">
        <w:rPr>
          <w:rFonts w:ascii="Times New Roman" w:hAnsi="Times New Roman" w:cs="Times New Roman"/>
          <w:sz w:val="24"/>
          <w:szCs w:val="24"/>
          <w:lang w:val="en-US"/>
        </w:rPr>
        <w:t xml:space="preserve">, as major components of the human gut, </w:t>
      </w:r>
      <w:proofErr w:type="spellStart"/>
      <w:r w:rsidR="003B50DE" w:rsidRPr="00160992">
        <w:rPr>
          <w:rFonts w:ascii="Times New Roman" w:hAnsi="Times New Roman" w:cs="Times New Roman"/>
          <w:sz w:val="24"/>
          <w:szCs w:val="24"/>
          <w:lang w:val="en-US"/>
        </w:rPr>
        <w:t>crAss</w:t>
      </w:r>
      <w:proofErr w:type="spellEnd"/>
      <w:r w:rsidR="003B50DE" w:rsidRPr="00160992">
        <w:rPr>
          <w:rFonts w:ascii="Times New Roman" w:hAnsi="Times New Roman" w:cs="Times New Roman"/>
          <w:sz w:val="24"/>
          <w:szCs w:val="24"/>
          <w:lang w:val="en-US"/>
        </w:rPr>
        <w:t xml:space="preserve">-like </w:t>
      </w:r>
      <w:r w:rsidR="00E50968" w:rsidRPr="00160992">
        <w:rPr>
          <w:rFonts w:ascii="Times New Roman" w:hAnsi="Times New Roman" w:cs="Times New Roman"/>
          <w:sz w:val="24"/>
          <w:szCs w:val="24"/>
          <w:lang w:val="en-US"/>
        </w:rPr>
        <w:t xml:space="preserve">phages </w:t>
      </w:r>
      <w:r w:rsidR="003B50DE" w:rsidRPr="00160992">
        <w:rPr>
          <w:rFonts w:ascii="Times New Roman" w:hAnsi="Times New Roman" w:cs="Times New Roman"/>
          <w:sz w:val="24"/>
          <w:szCs w:val="24"/>
          <w:lang w:val="en-US"/>
        </w:rPr>
        <w:t xml:space="preserve">deserve more </w:t>
      </w:r>
      <w:r w:rsidR="00E50968" w:rsidRPr="00160992">
        <w:rPr>
          <w:rFonts w:ascii="Times New Roman" w:hAnsi="Times New Roman" w:cs="Times New Roman"/>
          <w:sz w:val="24"/>
          <w:szCs w:val="24"/>
          <w:lang w:val="en-US"/>
        </w:rPr>
        <w:lastRenderedPageBreak/>
        <w:t>attention</w:t>
      </w:r>
      <w:r w:rsidR="003B50DE" w:rsidRPr="00160992">
        <w:rPr>
          <w:rFonts w:ascii="Times New Roman" w:hAnsi="Times New Roman" w:cs="Times New Roman"/>
          <w:sz w:val="24"/>
          <w:szCs w:val="24"/>
          <w:lang w:val="en-US"/>
        </w:rPr>
        <w:t xml:space="preserve"> and the association with specific diseases shall be further investigated. T</w:t>
      </w:r>
      <w:r w:rsidR="003941D5" w:rsidRPr="00160992">
        <w:rPr>
          <w:rFonts w:ascii="Times New Roman" w:hAnsi="Times New Roman" w:cs="Times New Roman"/>
          <w:sz w:val="24"/>
          <w:szCs w:val="24"/>
          <w:lang w:val="en-US"/>
        </w:rPr>
        <w:t>here are no studies a</w:t>
      </w:r>
      <w:r w:rsidR="00857971" w:rsidRPr="00160992">
        <w:rPr>
          <w:rFonts w:ascii="Times New Roman" w:hAnsi="Times New Roman" w:cs="Times New Roman"/>
          <w:sz w:val="24"/>
          <w:szCs w:val="24"/>
          <w:lang w:val="en-US"/>
        </w:rPr>
        <w:t>ddressing the role of crass-like group</w:t>
      </w:r>
      <w:r w:rsidR="003941D5" w:rsidRPr="00160992">
        <w:rPr>
          <w:rFonts w:ascii="Times New Roman" w:hAnsi="Times New Roman" w:cs="Times New Roman"/>
          <w:sz w:val="24"/>
          <w:szCs w:val="24"/>
          <w:lang w:val="en-US"/>
        </w:rPr>
        <w:t xml:space="preserve"> in obesity and metabolic syndrome.</w:t>
      </w:r>
      <w:r w:rsidR="00744932" w:rsidRPr="00160992">
        <w:rPr>
          <w:rFonts w:ascii="Times New Roman" w:hAnsi="Times New Roman" w:cs="Times New Roman"/>
          <w:sz w:val="24"/>
          <w:szCs w:val="24"/>
          <w:lang w:val="en-US"/>
        </w:rPr>
        <w:t xml:space="preserve"> </w:t>
      </w:r>
      <w:r w:rsidR="000660E4" w:rsidRPr="00160992">
        <w:rPr>
          <w:rFonts w:ascii="Times New Roman" w:hAnsi="Times New Roman" w:cs="Times New Roman"/>
          <w:sz w:val="24"/>
          <w:szCs w:val="24"/>
          <w:lang w:val="en-US"/>
        </w:rPr>
        <w:t xml:space="preserve">Clearly, the </w:t>
      </w:r>
      <w:r w:rsidR="00143BC1" w:rsidRPr="00160992">
        <w:rPr>
          <w:rFonts w:ascii="Times New Roman" w:hAnsi="Times New Roman" w:cs="Times New Roman"/>
          <w:sz w:val="24"/>
          <w:szCs w:val="24"/>
          <w:lang w:val="en-US"/>
        </w:rPr>
        <w:t>stud</w:t>
      </w:r>
      <w:r w:rsidR="007E1512" w:rsidRPr="00160992">
        <w:rPr>
          <w:rFonts w:ascii="Times New Roman" w:hAnsi="Times New Roman" w:cs="Times New Roman"/>
          <w:sz w:val="24"/>
          <w:szCs w:val="24"/>
          <w:lang w:val="en-US"/>
        </w:rPr>
        <w:t>y of this expansive group of vi</w:t>
      </w:r>
      <w:r w:rsidR="00143BC1" w:rsidRPr="00160992">
        <w:rPr>
          <w:rFonts w:ascii="Times New Roman" w:hAnsi="Times New Roman" w:cs="Times New Roman"/>
          <w:sz w:val="24"/>
          <w:szCs w:val="24"/>
          <w:lang w:val="en-US"/>
        </w:rPr>
        <w:t xml:space="preserve">ruses is still in its infancy, and fundamental features of these major players in the human </w:t>
      </w:r>
      <w:proofErr w:type="spellStart"/>
      <w:r w:rsidR="00143BC1" w:rsidRPr="00160992">
        <w:rPr>
          <w:rFonts w:ascii="Times New Roman" w:hAnsi="Times New Roman" w:cs="Times New Roman"/>
          <w:sz w:val="24"/>
          <w:szCs w:val="24"/>
          <w:lang w:val="en-US"/>
        </w:rPr>
        <w:t>virome</w:t>
      </w:r>
      <w:proofErr w:type="spellEnd"/>
      <w:r w:rsidR="00143BC1" w:rsidRPr="00160992">
        <w:rPr>
          <w:rFonts w:ascii="Times New Roman" w:hAnsi="Times New Roman" w:cs="Times New Roman"/>
          <w:sz w:val="24"/>
          <w:szCs w:val="24"/>
          <w:lang w:val="en-US"/>
        </w:rPr>
        <w:t xml:space="preserve"> as well as their actual spread in the biosphere remain to be studied (</w:t>
      </w:r>
      <w:proofErr w:type="spellStart"/>
      <w:r w:rsidR="00143BC1" w:rsidRPr="00160992">
        <w:rPr>
          <w:rFonts w:ascii="Times New Roman" w:hAnsi="Times New Roman" w:cs="Times New Roman"/>
          <w:sz w:val="24"/>
          <w:szCs w:val="24"/>
          <w:lang w:val="en-US"/>
        </w:rPr>
        <w:t>citar</w:t>
      </w:r>
      <w:proofErr w:type="spellEnd"/>
      <w:r w:rsidR="00143BC1" w:rsidRPr="00160992">
        <w:rPr>
          <w:rFonts w:ascii="Times New Roman" w:hAnsi="Times New Roman" w:cs="Times New Roman"/>
          <w:sz w:val="24"/>
          <w:szCs w:val="24"/>
          <w:lang w:val="en-US"/>
        </w:rPr>
        <w:t xml:space="preserve"> review 2020). </w:t>
      </w:r>
    </w:p>
    <w:p w14:paraId="25D9570A" w14:textId="77777777" w:rsidR="00315101" w:rsidRPr="00160992" w:rsidRDefault="00315101" w:rsidP="00744932">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In this study, we explored </w:t>
      </w:r>
      <w:r w:rsidR="00744932" w:rsidRPr="00160992">
        <w:rPr>
          <w:rFonts w:ascii="Times New Roman" w:hAnsi="Times New Roman" w:cs="Times New Roman"/>
          <w:sz w:val="24"/>
          <w:szCs w:val="24"/>
          <w:lang w:val="en-US"/>
        </w:rPr>
        <w:t xml:space="preserve">the role that </w:t>
      </w:r>
      <w:proofErr w:type="spellStart"/>
      <w:r w:rsidR="00744932" w:rsidRPr="00160992">
        <w:rPr>
          <w:rFonts w:ascii="Times New Roman" w:hAnsi="Times New Roman" w:cs="Times New Roman"/>
          <w:sz w:val="24"/>
          <w:szCs w:val="24"/>
          <w:lang w:val="en-US"/>
        </w:rPr>
        <w:t>crAss</w:t>
      </w:r>
      <w:proofErr w:type="spellEnd"/>
      <w:r w:rsidR="00744932" w:rsidRPr="00160992">
        <w:rPr>
          <w:rFonts w:ascii="Times New Roman" w:hAnsi="Times New Roman" w:cs="Times New Roman"/>
          <w:sz w:val="24"/>
          <w:szCs w:val="24"/>
          <w:lang w:val="en-US"/>
        </w:rPr>
        <w:t xml:space="preserve">-like </w:t>
      </w:r>
      <w:r w:rsidR="00160A39" w:rsidRPr="00160992">
        <w:rPr>
          <w:rFonts w:ascii="Times New Roman" w:hAnsi="Times New Roman" w:cs="Times New Roman"/>
          <w:sz w:val="24"/>
          <w:szCs w:val="24"/>
          <w:lang w:val="en-US"/>
        </w:rPr>
        <w:t xml:space="preserve">group </w:t>
      </w:r>
      <w:r w:rsidRPr="00160992">
        <w:rPr>
          <w:rFonts w:ascii="Times New Roman" w:hAnsi="Times New Roman" w:cs="Times New Roman"/>
          <w:sz w:val="24"/>
          <w:szCs w:val="24"/>
          <w:lang w:val="en-US"/>
        </w:rPr>
        <w:t xml:space="preserve">has in obesity and metabolic syndrome </w:t>
      </w:r>
      <w:r w:rsidR="00857971" w:rsidRPr="00160992">
        <w:rPr>
          <w:rFonts w:ascii="Times New Roman" w:hAnsi="Times New Roman" w:cs="Times New Roman"/>
          <w:sz w:val="24"/>
          <w:szCs w:val="24"/>
          <w:lang w:val="en-US"/>
        </w:rPr>
        <w:t xml:space="preserve">to </w:t>
      </w:r>
      <w:r w:rsidRPr="00160992">
        <w:rPr>
          <w:rFonts w:ascii="Times New Roman" w:hAnsi="Times New Roman" w:cs="Times New Roman"/>
          <w:sz w:val="24"/>
          <w:szCs w:val="24"/>
          <w:lang w:val="en-US"/>
        </w:rPr>
        <w:t xml:space="preserve">better understand their biological </w:t>
      </w:r>
      <w:r w:rsidR="0059678D" w:rsidRPr="00160992">
        <w:rPr>
          <w:rFonts w:ascii="Times New Roman" w:hAnsi="Times New Roman" w:cs="Times New Roman"/>
          <w:sz w:val="24"/>
          <w:szCs w:val="24"/>
          <w:lang w:val="en-US"/>
        </w:rPr>
        <w:t>significance</w:t>
      </w:r>
      <w:r w:rsidRPr="00160992">
        <w:rPr>
          <w:rFonts w:ascii="Times New Roman" w:hAnsi="Times New Roman" w:cs="Times New Roman"/>
          <w:sz w:val="24"/>
          <w:szCs w:val="24"/>
          <w:lang w:val="en-US"/>
        </w:rPr>
        <w:t xml:space="preserve">. </w:t>
      </w:r>
      <w:r w:rsidR="00695F64" w:rsidRPr="00160992">
        <w:rPr>
          <w:rFonts w:ascii="Times New Roman" w:hAnsi="Times New Roman" w:cs="Times New Roman"/>
          <w:sz w:val="24"/>
          <w:szCs w:val="24"/>
          <w:lang w:val="en-US"/>
        </w:rPr>
        <w:t xml:space="preserve">Further, we evaluate </w:t>
      </w:r>
      <w:proofErr w:type="spellStart"/>
      <w:r w:rsidR="00695F64" w:rsidRPr="00160992">
        <w:rPr>
          <w:rFonts w:ascii="Times New Roman" w:hAnsi="Times New Roman" w:cs="Times New Roman"/>
          <w:sz w:val="24"/>
          <w:szCs w:val="24"/>
          <w:lang w:val="en-US"/>
        </w:rPr>
        <w:t>crAssphage</w:t>
      </w:r>
      <w:proofErr w:type="spellEnd"/>
      <w:r w:rsidR="00695F64" w:rsidRPr="00160992">
        <w:rPr>
          <w:rFonts w:ascii="Times New Roman" w:hAnsi="Times New Roman" w:cs="Times New Roman"/>
          <w:sz w:val="24"/>
          <w:szCs w:val="24"/>
          <w:lang w:val="en-US"/>
        </w:rPr>
        <w:t xml:space="preserve"> </w:t>
      </w:r>
      <w:r w:rsidRPr="00160992">
        <w:rPr>
          <w:rFonts w:ascii="Times New Roman" w:hAnsi="Times New Roman" w:cs="Times New Roman"/>
          <w:sz w:val="24"/>
          <w:szCs w:val="24"/>
          <w:lang w:val="en-US"/>
        </w:rPr>
        <w:t>abundance</w:t>
      </w:r>
      <w:r w:rsidR="00695F64" w:rsidRPr="00160992">
        <w:rPr>
          <w:rFonts w:ascii="Times New Roman" w:hAnsi="Times New Roman" w:cs="Times New Roman"/>
          <w:sz w:val="24"/>
          <w:szCs w:val="24"/>
          <w:lang w:val="en-US"/>
        </w:rPr>
        <w:t xml:space="preserve">, </w:t>
      </w:r>
      <w:r w:rsidR="00550851" w:rsidRPr="00160992">
        <w:rPr>
          <w:rFonts w:ascii="Times New Roman" w:hAnsi="Times New Roman" w:cs="Times New Roman"/>
          <w:sz w:val="24"/>
          <w:szCs w:val="24"/>
          <w:lang w:val="en-US"/>
        </w:rPr>
        <w:t xml:space="preserve">as a function of </w:t>
      </w:r>
      <w:r w:rsidR="00AF7BE1" w:rsidRPr="00160992">
        <w:rPr>
          <w:rFonts w:ascii="Times New Roman" w:hAnsi="Times New Roman" w:cs="Times New Roman"/>
          <w:sz w:val="24"/>
          <w:szCs w:val="24"/>
          <w:lang w:val="en-US"/>
        </w:rPr>
        <w:t xml:space="preserve">gut bacteria, anthropometric and biochemical parameters typically altered by obesity and metabolic syndrome. </w:t>
      </w:r>
    </w:p>
    <w:p w14:paraId="1DECE304" w14:textId="77777777" w:rsidR="00160A39" w:rsidRPr="00160992" w:rsidRDefault="00160A39" w:rsidP="009C2B19">
      <w:pPr>
        <w:spacing w:after="0" w:line="480" w:lineRule="auto"/>
        <w:jc w:val="both"/>
        <w:rPr>
          <w:rFonts w:ascii="Times New Roman" w:hAnsi="Times New Roman" w:cs="Times New Roman"/>
          <w:sz w:val="24"/>
          <w:szCs w:val="24"/>
          <w:lang w:val="en-US"/>
        </w:rPr>
      </w:pPr>
    </w:p>
    <w:p w14:paraId="23CDD5C4" w14:textId="77777777" w:rsidR="00160A39" w:rsidRPr="00160992" w:rsidRDefault="00160A39" w:rsidP="009C2B19">
      <w:pPr>
        <w:spacing w:after="0" w:line="480" w:lineRule="auto"/>
        <w:jc w:val="both"/>
        <w:rPr>
          <w:rFonts w:ascii="Times New Roman" w:hAnsi="Times New Roman" w:cs="Times New Roman"/>
          <w:sz w:val="24"/>
          <w:szCs w:val="24"/>
          <w:lang w:val="en-US"/>
        </w:rPr>
      </w:pPr>
    </w:p>
    <w:p w14:paraId="2A8E745B" w14:textId="77777777" w:rsidR="00744932" w:rsidRPr="00160992" w:rsidRDefault="00744932">
      <w:pPr>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br w:type="page"/>
      </w:r>
    </w:p>
    <w:p w14:paraId="36128AB8" w14:textId="77777777" w:rsidR="00C44FAC" w:rsidRPr="00160992" w:rsidRDefault="0082624D" w:rsidP="009C2B19">
      <w:pPr>
        <w:spacing w:after="0" w:line="480" w:lineRule="auto"/>
        <w:jc w:val="both"/>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lastRenderedPageBreak/>
        <w:t>Results.</w:t>
      </w:r>
    </w:p>
    <w:p w14:paraId="00608F83" w14:textId="77777777" w:rsidR="00316449" w:rsidRPr="00160992" w:rsidRDefault="00F77FD2" w:rsidP="00453001">
      <w:pPr>
        <w:spacing w:after="0" w:line="480" w:lineRule="auto"/>
        <w:jc w:val="both"/>
        <w:rPr>
          <w:rFonts w:ascii="Times New Roman" w:hAnsi="Times New Roman" w:cs="Times New Roman"/>
          <w:b/>
          <w:sz w:val="24"/>
          <w:szCs w:val="24"/>
          <w:lang w:val="en-US"/>
        </w:rPr>
      </w:pPr>
      <w:r w:rsidRPr="00160992">
        <w:rPr>
          <w:rFonts w:ascii="Times New Roman" w:hAnsi="Times New Roman" w:cs="Times New Roman"/>
          <w:b/>
          <w:sz w:val="24"/>
          <w:szCs w:val="24"/>
          <w:lang w:val="en-US"/>
        </w:rPr>
        <w:t xml:space="preserve">1. </w:t>
      </w:r>
      <w:r w:rsidR="00465784" w:rsidRPr="00160992">
        <w:rPr>
          <w:rFonts w:ascii="Times New Roman" w:hAnsi="Times New Roman" w:cs="Times New Roman"/>
          <w:b/>
          <w:sz w:val="24"/>
          <w:szCs w:val="24"/>
          <w:lang w:val="en-US"/>
        </w:rPr>
        <w:t xml:space="preserve">Different proportion of </w:t>
      </w:r>
      <w:proofErr w:type="spellStart"/>
      <w:r w:rsidR="000603E4" w:rsidRPr="00160992">
        <w:rPr>
          <w:rFonts w:ascii="Times New Roman" w:hAnsi="Times New Roman" w:cs="Times New Roman"/>
          <w:b/>
          <w:sz w:val="24"/>
          <w:szCs w:val="24"/>
          <w:lang w:val="en-US"/>
        </w:rPr>
        <w:t>crAss</w:t>
      </w:r>
      <w:proofErr w:type="spellEnd"/>
      <w:r w:rsidR="000603E4" w:rsidRPr="00160992">
        <w:rPr>
          <w:rFonts w:ascii="Times New Roman" w:hAnsi="Times New Roman" w:cs="Times New Roman"/>
          <w:b/>
          <w:sz w:val="24"/>
          <w:szCs w:val="24"/>
          <w:lang w:val="en-US"/>
        </w:rPr>
        <w:t>-like genomes</w:t>
      </w:r>
      <w:r w:rsidR="00C44FAC" w:rsidRPr="00160992">
        <w:rPr>
          <w:rFonts w:ascii="Times New Roman" w:hAnsi="Times New Roman" w:cs="Times New Roman"/>
          <w:b/>
          <w:sz w:val="24"/>
          <w:szCs w:val="24"/>
          <w:lang w:val="en-US"/>
        </w:rPr>
        <w:t xml:space="preserve"> </w:t>
      </w:r>
      <w:r w:rsidR="00465784" w:rsidRPr="00160992">
        <w:rPr>
          <w:rFonts w:ascii="Times New Roman" w:hAnsi="Times New Roman" w:cs="Times New Roman"/>
          <w:b/>
          <w:sz w:val="24"/>
          <w:szCs w:val="24"/>
          <w:lang w:val="en-US"/>
        </w:rPr>
        <w:t>were detected at the same sequencing depth</w:t>
      </w:r>
      <w:r w:rsidR="000603E4" w:rsidRPr="00160992">
        <w:rPr>
          <w:rFonts w:ascii="Times New Roman" w:hAnsi="Times New Roman" w:cs="Times New Roman"/>
          <w:b/>
          <w:sz w:val="24"/>
          <w:szCs w:val="24"/>
          <w:lang w:val="en-US"/>
        </w:rPr>
        <w:t>.</w:t>
      </w:r>
    </w:p>
    <w:p w14:paraId="136E3FD4" w14:textId="77777777" w:rsidR="00013628" w:rsidRPr="00160992" w:rsidRDefault="007E1512" w:rsidP="00453001">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We used </w:t>
      </w:r>
      <w:r w:rsidR="002135F8" w:rsidRPr="00160992">
        <w:rPr>
          <w:rFonts w:ascii="Times New Roman" w:hAnsi="Times New Roman" w:cs="Times New Roman"/>
          <w:sz w:val="24"/>
          <w:szCs w:val="24"/>
          <w:lang w:val="en-US"/>
        </w:rPr>
        <w:t xml:space="preserve">the </w:t>
      </w:r>
      <w:r w:rsidR="0087139E" w:rsidRPr="00160992">
        <w:rPr>
          <w:rFonts w:ascii="Times New Roman" w:hAnsi="Times New Roman" w:cs="Times New Roman"/>
          <w:sz w:val="24"/>
          <w:szCs w:val="24"/>
          <w:lang w:val="en-US"/>
        </w:rPr>
        <w:t xml:space="preserve">viral metagenomics </w:t>
      </w:r>
      <w:r w:rsidR="00631A66" w:rsidRPr="00160992">
        <w:rPr>
          <w:rFonts w:ascii="Times New Roman" w:hAnsi="Times New Roman" w:cs="Times New Roman"/>
          <w:sz w:val="24"/>
          <w:szCs w:val="24"/>
          <w:lang w:val="en-US"/>
        </w:rPr>
        <w:t>data of 28</w:t>
      </w:r>
      <w:r w:rsidR="002135F8" w:rsidRPr="00160992">
        <w:rPr>
          <w:rFonts w:ascii="Times New Roman" w:hAnsi="Times New Roman" w:cs="Times New Roman"/>
          <w:sz w:val="24"/>
          <w:szCs w:val="24"/>
          <w:lang w:val="en-US"/>
        </w:rPr>
        <w:t xml:space="preserve"> fecal samples from a previously described cohort from 7- to 10-year-old children, 10 healthy normal weight (NW), 10 with obesity (O), and 8 with obesity and metabolic syndrome (OMS</w:t>
      </w:r>
      <w:r w:rsidR="00465784" w:rsidRPr="00160992">
        <w:rPr>
          <w:rFonts w:ascii="Times New Roman" w:hAnsi="Times New Roman" w:cs="Times New Roman"/>
          <w:sz w:val="24"/>
          <w:szCs w:val="24"/>
          <w:lang w:val="en-US"/>
        </w:rPr>
        <w:t>)</w:t>
      </w:r>
      <w:r w:rsidR="002135F8" w:rsidRPr="00160992">
        <w:rPr>
          <w:rFonts w:ascii="Times New Roman" w:hAnsi="Times New Roman" w:cs="Times New Roman"/>
          <w:sz w:val="24"/>
          <w:szCs w:val="24"/>
          <w:lang w:val="en-US"/>
        </w:rPr>
        <w:t xml:space="preserve"> (</w:t>
      </w:r>
      <w:proofErr w:type="spellStart"/>
      <w:r w:rsidR="002135F8" w:rsidRPr="00160992">
        <w:rPr>
          <w:rFonts w:ascii="Times New Roman" w:hAnsi="Times New Roman" w:cs="Times New Roman"/>
          <w:sz w:val="24"/>
          <w:szCs w:val="24"/>
          <w:lang w:val="en-US"/>
        </w:rPr>
        <w:t>iScience</w:t>
      </w:r>
      <w:proofErr w:type="spellEnd"/>
      <w:r w:rsidR="002135F8" w:rsidRPr="00160992">
        <w:rPr>
          <w:rFonts w:ascii="Times New Roman" w:hAnsi="Times New Roman" w:cs="Times New Roman"/>
          <w:sz w:val="24"/>
          <w:szCs w:val="24"/>
          <w:lang w:val="en-US"/>
        </w:rPr>
        <w:t>)</w:t>
      </w:r>
      <w:r w:rsidR="00013628" w:rsidRPr="00160992">
        <w:rPr>
          <w:rFonts w:ascii="Times New Roman" w:hAnsi="Times New Roman" w:cs="Times New Roman"/>
          <w:sz w:val="24"/>
          <w:szCs w:val="24"/>
          <w:lang w:val="en-US"/>
        </w:rPr>
        <w:t xml:space="preserve"> (Table X)</w:t>
      </w:r>
      <w:r w:rsidR="002135F8" w:rsidRPr="00160992">
        <w:rPr>
          <w:rFonts w:ascii="Times New Roman" w:hAnsi="Times New Roman" w:cs="Times New Roman"/>
          <w:sz w:val="24"/>
          <w:szCs w:val="24"/>
          <w:lang w:val="en-US"/>
        </w:rPr>
        <w:t>.</w:t>
      </w:r>
      <w:r w:rsidR="0087139E" w:rsidRPr="00160992">
        <w:rPr>
          <w:rFonts w:ascii="Times New Roman" w:hAnsi="Times New Roman" w:cs="Times New Roman"/>
          <w:sz w:val="24"/>
          <w:szCs w:val="24"/>
          <w:lang w:val="en-US"/>
        </w:rPr>
        <w:t xml:space="preserve"> </w:t>
      </w:r>
    </w:p>
    <w:p w14:paraId="07935414" w14:textId="77777777" w:rsidR="00013628" w:rsidRPr="00160992" w:rsidRDefault="00013628" w:rsidP="00013628">
      <w:pPr>
        <w:spacing w:after="0" w:line="480" w:lineRule="auto"/>
        <w:jc w:val="both"/>
        <w:rPr>
          <w:rFonts w:ascii="Times New Roman" w:hAnsi="Times New Roman" w:cs="Times New Roman"/>
          <w:sz w:val="24"/>
          <w:szCs w:val="24"/>
          <w:lang w:val="en-US"/>
        </w:rPr>
      </w:pPr>
      <w:commentRangeStart w:id="0"/>
      <w:r w:rsidRPr="00160992">
        <w:rPr>
          <w:rFonts w:ascii="Times New Roman" w:hAnsi="Times New Roman" w:cs="Times New Roman"/>
          <w:noProof/>
          <w:sz w:val="24"/>
          <w:szCs w:val="24"/>
          <w:lang w:eastAsia="es-MX"/>
        </w:rPr>
        <w:drawing>
          <wp:inline distT="0" distB="0" distL="0" distR="0" wp14:anchorId="62FB81D2" wp14:editId="65B03F9C">
            <wp:extent cx="2933700" cy="1382537"/>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72759" t="36290" r="7173" b="34933"/>
                    <a:stretch/>
                  </pic:blipFill>
                  <pic:spPr bwMode="auto">
                    <a:xfrm>
                      <a:off x="0" y="0"/>
                      <a:ext cx="2937226" cy="1384199"/>
                    </a:xfrm>
                    <a:prstGeom prst="rect">
                      <a:avLst/>
                    </a:prstGeom>
                    <a:noFill/>
                    <a:ln>
                      <a:noFill/>
                    </a:ln>
                    <a:effectLst/>
                  </pic:spPr>
                </pic:pic>
              </a:graphicData>
            </a:graphic>
          </wp:inline>
        </w:drawing>
      </w:r>
      <w:commentRangeEnd w:id="0"/>
      <w:r w:rsidR="004A37A6">
        <w:rPr>
          <w:rStyle w:val="CommentReference"/>
        </w:rPr>
        <w:commentReference w:id="0"/>
      </w:r>
    </w:p>
    <w:p w14:paraId="3A0D3D9E" w14:textId="77777777" w:rsidR="00013628" w:rsidRPr="00160992" w:rsidRDefault="00465784" w:rsidP="008459C5">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First, </w:t>
      </w:r>
      <w:r w:rsidR="0087139E" w:rsidRPr="00160992">
        <w:rPr>
          <w:rFonts w:ascii="Times New Roman" w:hAnsi="Times New Roman" w:cs="Times New Roman"/>
          <w:sz w:val="24"/>
          <w:szCs w:val="24"/>
          <w:lang w:val="en-US"/>
        </w:rPr>
        <w:t xml:space="preserve">1,000 </w:t>
      </w:r>
      <w:r w:rsidR="00142D78" w:rsidRPr="00160992">
        <w:rPr>
          <w:rFonts w:ascii="Times New Roman" w:hAnsi="Times New Roman" w:cs="Times New Roman"/>
          <w:sz w:val="24"/>
          <w:szCs w:val="24"/>
          <w:lang w:val="en-US"/>
        </w:rPr>
        <w:t>random sub-</w:t>
      </w:r>
      <w:r w:rsidR="0087139E" w:rsidRPr="00160992">
        <w:rPr>
          <w:rFonts w:ascii="Times New Roman" w:hAnsi="Times New Roman" w:cs="Times New Roman"/>
          <w:sz w:val="24"/>
          <w:szCs w:val="24"/>
          <w:lang w:val="en-US"/>
        </w:rPr>
        <w:t xml:space="preserve">samplings </w:t>
      </w:r>
      <w:r w:rsidR="00142D78" w:rsidRPr="00160992">
        <w:rPr>
          <w:rFonts w:ascii="Times New Roman" w:hAnsi="Times New Roman" w:cs="Times New Roman"/>
          <w:sz w:val="24"/>
          <w:szCs w:val="24"/>
          <w:lang w:val="en-US"/>
        </w:rPr>
        <w:t xml:space="preserve">of </w:t>
      </w:r>
      <w:r w:rsidR="00631A66" w:rsidRPr="00160992">
        <w:rPr>
          <w:rFonts w:ascii="Times New Roman" w:hAnsi="Times New Roman" w:cs="Times New Roman"/>
          <w:sz w:val="24"/>
          <w:szCs w:val="24"/>
          <w:lang w:val="en-US"/>
        </w:rPr>
        <w:t xml:space="preserve">700,000 </w:t>
      </w:r>
      <w:r w:rsidRPr="00160992">
        <w:rPr>
          <w:rFonts w:ascii="Times New Roman" w:hAnsi="Times New Roman" w:cs="Times New Roman"/>
          <w:sz w:val="24"/>
          <w:szCs w:val="24"/>
          <w:lang w:val="en-US"/>
        </w:rPr>
        <w:t>paired-</w:t>
      </w:r>
      <w:r w:rsidR="00631A66" w:rsidRPr="00160992">
        <w:rPr>
          <w:rFonts w:ascii="Times New Roman" w:hAnsi="Times New Roman" w:cs="Times New Roman"/>
          <w:sz w:val="24"/>
          <w:szCs w:val="24"/>
          <w:lang w:val="en-US"/>
        </w:rPr>
        <w:t xml:space="preserve">reads </w:t>
      </w:r>
      <w:r w:rsidR="0087139E" w:rsidRPr="00160992">
        <w:rPr>
          <w:rFonts w:ascii="Times New Roman" w:hAnsi="Times New Roman" w:cs="Times New Roman"/>
          <w:sz w:val="24"/>
          <w:szCs w:val="24"/>
          <w:lang w:val="en-US"/>
        </w:rPr>
        <w:t xml:space="preserve">were carried out </w:t>
      </w:r>
      <w:r w:rsidRPr="00160992">
        <w:rPr>
          <w:rFonts w:ascii="Times New Roman" w:hAnsi="Times New Roman" w:cs="Times New Roman"/>
          <w:sz w:val="24"/>
          <w:szCs w:val="24"/>
          <w:lang w:val="en-US"/>
        </w:rPr>
        <w:t>per sample (see methods)</w:t>
      </w:r>
      <w:r w:rsidR="00584AC1" w:rsidRPr="00160992">
        <w:rPr>
          <w:rFonts w:ascii="Times New Roman" w:hAnsi="Times New Roman" w:cs="Times New Roman"/>
          <w:sz w:val="24"/>
          <w:szCs w:val="24"/>
          <w:lang w:val="en-US"/>
        </w:rPr>
        <w:t xml:space="preserve"> to </w:t>
      </w:r>
      <w:r w:rsidR="005B32D8" w:rsidRPr="00160992">
        <w:rPr>
          <w:rFonts w:ascii="Times New Roman" w:hAnsi="Times New Roman" w:cs="Times New Roman"/>
          <w:sz w:val="24"/>
          <w:szCs w:val="24"/>
          <w:lang w:val="en-US"/>
        </w:rPr>
        <w:t xml:space="preserve">normalize </w:t>
      </w:r>
      <w:r w:rsidR="00584AC1" w:rsidRPr="00160992">
        <w:rPr>
          <w:rFonts w:ascii="Times New Roman" w:hAnsi="Times New Roman" w:cs="Times New Roman"/>
          <w:sz w:val="24"/>
          <w:szCs w:val="24"/>
          <w:lang w:val="en-US"/>
        </w:rPr>
        <w:t xml:space="preserve">the sequencing depth </w:t>
      </w:r>
      <w:r w:rsidR="005B32D8" w:rsidRPr="00160992">
        <w:rPr>
          <w:rFonts w:ascii="Times New Roman" w:hAnsi="Times New Roman" w:cs="Times New Roman"/>
          <w:sz w:val="24"/>
          <w:szCs w:val="24"/>
          <w:lang w:val="en-US"/>
        </w:rPr>
        <w:t xml:space="preserve">for all samples. This subsampling exercise was used on further analysis. </w:t>
      </w:r>
      <w:r w:rsidRPr="00160992">
        <w:rPr>
          <w:rFonts w:ascii="Times New Roman" w:hAnsi="Times New Roman" w:cs="Times New Roman"/>
          <w:sz w:val="24"/>
          <w:szCs w:val="24"/>
          <w:lang w:val="en-US"/>
        </w:rPr>
        <w:t>After that, s</w:t>
      </w:r>
      <w:r w:rsidR="00631A66" w:rsidRPr="00160992">
        <w:rPr>
          <w:rFonts w:ascii="Times New Roman" w:hAnsi="Times New Roman" w:cs="Times New Roman"/>
          <w:sz w:val="24"/>
          <w:szCs w:val="24"/>
          <w:lang w:val="en-US"/>
        </w:rPr>
        <w:t>ix</w:t>
      </w:r>
      <w:r w:rsidR="0087139E" w:rsidRPr="00160992">
        <w:rPr>
          <w:rFonts w:ascii="Times New Roman" w:hAnsi="Times New Roman" w:cs="Times New Roman"/>
          <w:sz w:val="24"/>
          <w:szCs w:val="24"/>
          <w:lang w:val="en-US"/>
        </w:rPr>
        <w:t xml:space="preserve"> samples were eliminated </w:t>
      </w:r>
      <w:r w:rsidRPr="00160992">
        <w:rPr>
          <w:rFonts w:ascii="Times New Roman" w:hAnsi="Times New Roman" w:cs="Times New Roman"/>
          <w:sz w:val="24"/>
          <w:szCs w:val="24"/>
          <w:lang w:val="en-US"/>
        </w:rPr>
        <w:t xml:space="preserve">because they did </w:t>
      </w:r>
      <w:r w:rsidR="0087139E" w:rsidRPr="00160992">
        <w:rPr>
          <w:rFonts w:ascii="Times New Roman" w:hAnsi="Times New Roman" w:cs="Times New Roman"/>
          <w:sz w:val="24"/>
          <w:szCs w:val="24"/>
          <w:lang w:val="en-US"/>
        </w:rPr>
        <w:t>not mee</w:t>
      </w:r>
      <w:r w:rsidR="00631A66" w:rsidRPr="00160992">
        <w:rPr>
          <w:rFonts w:ascii="Times New Roman" w:hAnsi="Times New Roman" w:cs="Times New Roman"/>
          <w:sz w:val="24"/>
          <w:szCs w:val="24"/>
          <w:lang w:val="en-US"/>
        </w:rPr>
        <w:t xml:space="preserve">t this minimum sequencing depth. </w:t>
      </w:r>
      <w:r w:rsidR="00584AC1" w:rsidRPr="00160992">
        <w:rPr>
          <w:rFonts w:ascii="Times New Roman" w:hAnsi="Times New Roman" w:cs="Times New Roman"/>
          <w:sz w:val="24"/>
          <w:szCs w:val="24"/>
          <w:lang w:val="en-US"/>
        </w:rPr>
        <w:t>Subsequently</w:t>
      </w:r>
      <w:r w:rsidR="00481220" w:rsidRPr="00160992">
        <w:rPr>
          <w:rFonts w:ascii="Times New Roman" w:hAnsi="Times New Roman" w:cs="Times New Roman"/>
          <w:sz w:val="24"/>
          <w:szCs w:val="24"/>
          <w:lang w:val="en-US"/>
        </w:rPr>
        <w:t>, e</w:t>
      </w:r>
      <w:r w:rsidR="00142D78" w:rsidRPr="00160992">
        <w:rPr>
          <w:rFonts w:ascii="Times New Roman" w:hAnsi="Times New Roman" w:cs="Times New Roman"/>
          <w:sz w:val="24"/>
          <w:szCs w:val="24"/>
          <w:lang w:val="en-US"/>
        </w:rPr>
        <w:t>ach subsampling exercise was mapped ag</w:t>
      </w:r>
      <w:r w:rsidR="00316449" w:rsidRPr="00160992">
        <w:rPr>
          <w:rFonts w:ascii="Times New Roman" w:hAnsi="Times New Roman" w:cs="Times New Roman"/>
          <w:sz w:val="24"/>
          <w:szCs w:val="24"/>
          <w:lang w:val="en-US"/>
        </w:rPr>
        <w:t xml:space="preserve">ainst the </w:t>
      </w:r>
      <w:proofErr w:type="spellStart"/>
      <w:r w:rsidR="00316449" w:rsidRPr="00160992">
        <w:rPr>
          <w:rFonts w:ascii="Times New Roman" w:hAnsi="Times New Roman" w:cs="Times New Roman"/>
          <w:sz w:val="24"/>
          <w:szCs w:val="24"/>
          <w:lang w:val="en-US"/>
        </w:rPr>
        <w:t>crAss</w:t>
      </w:r>
      <w:proofErr w:type="spellEnd"/>
      <w:r w:rsidR="00316449" w:rsidRPr="00160992">
        <w:rPr>
          <w:rFonts w:ascii="Times New Roman" w:hAnsi="Times New Roman" w:cs="Times New Roman"/>
          <w:sz w:val="24"/>
          <w:szCs w:val="24"/>
          <w:lang w:val="en-US"/>
        </w:rPr>
        <w:t>-like genome</w:t>
      </w:r>
      <w:r w:rsidR="00142D78" w:rsidRPr="00160992">
        <w:rPr>
          <w:rFonts w:ascii="Times New Roman" w:hAnsi="Times New Roman" w:cs="Times New Roman"/>
          <w:sz w:val="24"/>
          <w:szCs w:val="24"/>
          <w:lang w:val="en-US"/>
        </w:rPr>
        <w:t xml:space="preserve"> </w:t>
      </w:r>
      <w:r w:rsidR="00481220" w:rsidRPr="00160992">
        <w:rPr>
          <w:rFonts w:ascii="Times New Roman" w:hAnsi="Times New Roman" w:cs="Times New Roman"/>
          <w:sz w:val="24"/>
          <w:szCs w:val="24"/>
          <w:lang w:val="en-US"/>
        </w:rPr>
        <w:t>database</w:t>
      </w:r>
      <w:r w:rsidR="00013628" w:rsidRPr="00160992">
        <w:rPr>
          <w:rFonts w:ascii="Times New Roman" w:hAnsi="Times New Roman" w:cs="Times New Roman"/>
          <w:sz w:val="24"/>
          <w:szCs w:val="24"/>
          <w:lang w:val="en-US"/>
        </w:rPr>
        <w:t xml:space="preserve"> composed of 24</w:t>
      </w:r>
      <w:r w:rsidR="00316449" w:rsidRPr="00160992">
        <w:rPr>
          <w:rFonts w:ascii="Times New Roman" w:hAnsi="Times New Roman" w:cs="Times New Roman"/>
          <w:sz w:val="24"/>
          <w:szCs w:val="24"/>
          <w:lang w:val="en-US"/>
        </w:rPr>
        <w:t xml:space="preserve">9 non-redundant </w:t>
      </w:r>
      <w:proofErr w:type="spellStart"/>
      <w:r w:rsidR="00316449" w:rsidRPr="00160992">
        <w:rPr>
          <w:rFonts w:ascii="Times New Roman" w:hAnsi="Times New Roman" w:cs="Times New Roman"/>
          <w:sz w:val="24"/>
          <w:szCs w:val="24"/>
          <w:lang w:val="en-US"/>
        </w:rPr>
        <w:t>crAssphage</w:t>
      </w:r>
      <w:proofErr w:type="spellEnd"/>
      <w:r w:rsidR="00316449" w:rsidRPr="00160992">
        <w:rPr>
          <w:rFonts w:ascii="Times New Roman" w:hAnsi="Times New Roman" w:cs="Times New Roman"/>
          <w:sz w:val="24"/>
          <w:szCs w:val="24"/>
          <w:lang w:val="en-US"/>
        </w:rPr>
        <w:t xml:space="preserve"> genomes </w:t>
      </w:r>
      <w:r w:rsidR="00013628" w:rsidRPr="00160992">
        <w:rPr>
          <w:rFonts w:ascii="Times New Roman" w:hAnsi="Times New Roman" w:cs="Times New Roman"/>
          <w:sz w:val="24"/>
          <w:szCs w:val="24"/>
          <w:lang w:val="en-US"/>
        </w:rPr>
        <w:t>previously validate</w:t>
      </w:r>
      <w:r w:rsidR="008459C5" w:rsidRPr="00160992">
        <w:rPr>
          <w:rFonts w:ascii="Times New Roman" w:hAnsi="Times New Roman" w:cs="Times New Roman"/>
          <w:sz w:val="24"/>
          <w:szCs w:val="24"/>
          <w:lang w:val="en-US"/>
        </w:rPr>
        <w:t>d</w:t>
      </w:r>
      <w:r w:rsidR="00013628" w:rsidRPr="00160992">
        <w:rPr>
          <w:rFonts w:ascii="Times New Roman" w:hAnsi="Times New Roman" w:cs="Times New Roman"/>
          <w:sz w:val="24"/>
          <w:szCs w:val="24"/>
          <w:lang w:val="en-US"/>
        </w:rPr>
        <w:t xml:space="preserve"> by Guerin et al 2018 </w:t>
      </w:r>
      <w:r w:rsidR="00316449" w:rsidRPr="00160992">
        <w:rPr>
          <w:rFonts w:ascii="Times New Roman" w:hAnsi="Times New Roman" w:cs="Times New Roman"/>
          <w:sz w:val="24"/>
          <w:szCs w:val="24"/>
          <w:lang w:val="en-US"/>
        </w:rPr>
        <w:t xml:space="preserve">(see methods). </w:t>
      </w:r>
      <w:r w:rsidR="00584AC1" w:rsidRPr="00160992">
        <w:rPr>
          <w:rFonts w:ascii="Times New Roman" w:hAnsi="Times New Roman" w:cs="Times New Roman"/>
          <w:sz w:val="24"/>
          <w:szCs w:val="24"/>
          <w:lang w:val="en-US"/>
        </w:rPr>
        <w:t>T</w:t>
      </w:r>
      <w:r w:rsidR="00142D78" w:rsidRPr="00160992">
        <w:rPr>
          <w:rFonts w:ascii="Times New Roman" w:hAnsi="Times New Roman" w:cs="Times New Roman"/>
          <w:sz w:val="24"/>
          <w:szCs w:val="24"/>
          <w:lang w:val="en-US"/>
        </w:rPr>
        <w:t xml:space="preserve">he </w:t>
      </w:r>
      <w:r w:rsidR="00481220" w:rsidRPr="00160992">
        <w:rPr>
          <w:rFonts w:ascii="Times New Roman" w:hAnsi="Times New Roman" w:cs="Times New Roman"/>
          <w:sz w:val="24"/>
          <w:szCs w:val="24"/>
          <w:lang w:val="en-US"/>
        </w:rPr>
        <w:t>number of aligned reads for each genome was</w:t>
      </w:r>
      <w:r w:rsidR="00142D78" w:rsidRPr="00160992">
        <w:rPr>
          <w:rFonts w:ascii="Times New Roman" w:hAnsi="Times New Roman" w:cs="Times New Roman"/>
          <w:sz w:val="24"/>
          <w:szCs w:val="24"/>
          <w:lang w:val="en-US"/>
        </w:rPr>
        <w:t xml:space="preserve"> </w:t>
      </w:r>
      <w:r w:rsidR="00481220" w:rsidRPr="00160992">
        <w:rPr>
          <w:rFonts w:ascii="Times New Roman" w:hAnsi="Times New Roman" w:cs="Times New Roman"/>
          <w:sz w:val="24"/>
          <w:szCs w:val="24"/>
          <w:lang w:val="en-US"/>
        </w:rPr>
        <w:t xml:space="preserve">calculated as the average </w:t>
      </w:r>
      <w:r w:rsidR="00142D78" w:rsidRPr="00160992">
        <w:rPr>
          <w:rFonts w:ascii="Times New Roman" w:hAnsi="Times New Roman" w:cs="Times New Roman"/>
          <w:sz w:val="24"/>
          <w:szCs w:val="24"/>
          <w:lang w:val="en-US"/>
        </w:rPr>
        <w:t xml:space="preserve">of </w:t>
      </w:r>
      <w:r w:rsidR="008459C5" w:rsidRPr="00160992">
        <w:rPr>
          <w:rFonts w:ascii="Times New Roman" w:hAnsi="Times New Roman" w:cs="Times New Roman"/>
          <w:sz w:val="24"/>
          <w:szCs w:val="24"/>
          <w:lang w:val="en-US"/>
        </w:rPr>
        <w:t xml:space="preserve">these </w:t>
      </w:r>
      <w:r w:rsidR="00142D78" w:rsidRPr="00160992">
        <w:rPr>
          <w:rFonts w:ascii="Times New Roman" w:hAnsi="Times New Roman" w:cs="Times New Roman"/>
          <w:sz w:val="24"/>
          <w:szCs w:val="24"/>
          <w:lang w:val="en-US"/>
        </w:rPr>
        <w:t xml:space="preserve">1,000 </w:t>
      </w:r>
      <w:r w:rsidR="008459C5" w:rsidRPr="00160992">
        <w:rPr>
          <w:rFonts w:ascii="Times New Roman" w:hAnsi="Times New Roman" w:cs="Times New Roman"/>
          <w:sz w:val="24"/>
          <w:szCs w:val="24"/>
          <w:lang w:val="en-US"/>
        </w:rPr>
        <w:t xml:space="preserve">mapping exercises for each sample. This </w:t>
      </w:r>
      <w:r w:rsidR="00342C6F" w:rsidRPr="00160992">
        <w:rPr>
          <w:rFonts w:ascii="Times New Roman" w:hAnsi="Times New Roman" w:cs="Times New Roman"/>
          <w:sz w:val="24"/>
          <w:szCs w:val="24"/>
          <w:u w:val="single"/>
          <w:lang w:val="en-US"/>
        </w:rPr>
        <w:t>normalized</w:t>
      </w:r>
      <w:r w:rsidR="00342C6F" w:rsidRPr="00160992">
        <w:rPr>
          <w:rFonts w:ascii="Times New Roman" w:hAnsi="Times New Roman" w:cs="Times New Roman"/>
          <w:sz w:val="24"/>
          <w:szCs w:val="24"/>
          <w:lang w:val="en-US"/>
        </w:rPr>
        <w:t xml:space="preserve"> </w:t>
      </w:r>
      <w:r w:rsidR="008459C5" w:rsidRPr="00160992">
        <w:rPr>
          <w:rFonts w:ascii="Times New Roman" w:hAnsi="Times New Roman" w:cs="Times New Roman"/>
          <w:sz w:val="24"/>
          <w:szCs w:val="24"/>
          <w:u w:val="single"/>
          <w:lang w:val="en-US"/>
        </w:rPr>
        <w:t>read-counts table</w:t>
      </w:r>
      <w:r w:rsidR="008459C5" w:rsidRPr="00160992">
        <w:rPr>
          <w:rFonts w:ascii="Times New Roman" w:hAnsi="Times New Roman" w:cs="Times New Roman"/>
          <w:sz w:val="24"/>
          <w:szCs w:val="24"/>
          <w:lang w:val="en-US"/>
        </w:rPr>
        <w:t xml:space="preserve"> was used for further analysis.</w:t>
      </w:r>
      <w:r w:rsidR="00481220" w:rsidRPr="00160992">
        <w:rPr>
          <w:rFonts w:ascii="Times New Roman" w:hAnsi="Times New Roman" w:cs="Times New Roman"/>
          <w:sz w:val="24"/>
          <w:szCs w:val="24"/>
          <w:lang w:val="en-US"/>
        </w:rPr>
        <w:t xml:space="preserve"> T</w:t>
      </w:r>
      <w:r w:rsidR="00142D78" w:rsidRPr="00160992">
        <w:rPr>
          <w:rFonts w:ascii="Times New Roman" w:hAnsi="Times New Roman" w:cs="Times New Roman"/>
          <w:sz w:val="24"/>
          <w:szCs w:val="24"/>
          <w:lang w:val="en-US"/>
        </w:rPr>
        <w:t xml:space="preserve">hree samples were eliminated for having less than 12 aligned reads to </w:t>
      </w:r>
      <w:proofErr w:type="spellStart"/>
      <w:r w:rsidR="00142D78" w:rsidRPr="00160992">
        <w:rPr>
          <w:rFonts w:ascii="Times New Roman" w:hAnsi="Times New Roman" w:cs="Times New Roman"/>
          <w:sz w:val="24"/>
          <w:szCs w:val="24"/>
          <w:lang w:val="en-US"/>
        </w:rPr>
        <w:t>crAss</w:t>
      </w:r>
      <w:proofErr w:type="spellEnd"/>
      <w:r w:rsidR="00142D78" w:rsidRPr="00160992">
        <w:rPr>
          <w:rFonts w:ascii="Times New Roman" w:hAnsi="Times New Roman" w:cs="Times New Roman"/>
          <w:sz w:val="24"/>
          <w:szCs w:val="24"/>
          <w:lang w:val="en-US"/>
        </w:rPr>
        <w:t xml:space="preserve">-like genomes. </w:t>
      </w:r>
      <w:r w:rsidR="00013628" w:rsidRPr="00160992">
        <w:rPr>
          <w:rFonts w:ascii="Times New Roman" w:hAnsi="Times New Roman" w:cs="Times New Roman"/>
          <w:sz w:val="24"/>
          <w:szCs w:val="24"/>
          <w:lang w:val="en-US"/>
        </w:rPr>
        <w:t>After that, only 6 samples from the NW group, 9 samples from group O and 4 samples from the OMC group meet the requirements to continue with further analyzes (Table X).</w:t>
      </w:r>
    </w:p>
    <w:p w14:paraId="2901A4D5" w14:textId="77777777" w:rsidR="00EC48A0" w:rsidRPr="00160992" w:rsidRDefault="00013628" w:rsidP="00013628">
      <w:pPr>
        <w:spacing w:after="0" w:line="480" w:lineRule="auto"/>
        <w:jc w:val="both"/>
        <w:rPr>
          <w:rFonts w:ascii="Times New Roman" w:hAnsi="Times New Roman" w:cs="Times New Roman"/>
          <w:sz w:val="24"/>
          <w:szCs w:val="24"/>
          <w:lang w:val="en-US"/>
        </w:rPr>
      </w:pPr>
      <w:commentRangeStart w:id="1"/>
      <w:r w:rsidRPr="00160992">
        <w:rPr>
          <w:rFonts w:ascii="Times New Roman" w:hAnsi="Times New Roman" w:cs="Times New Roman"/>
          <w:noProof/>
          <w:sz w:val="24"/>
          <w:szCs w:val="24"/>
          <w:lang w:eastAsia="es-MX"/>
        </w:rPr>
        <w:lastRenderedPageBreak/>
        <w:drawing>
          <wp:inline distT="0" distB="0" distL="0" distR="0" wp14:anchorId="35853A36" wp14:editId="5316EABB">
            <wp:extent cx="1670050" cy="1387219"/>
            <wp:effectExtent l="0" t="0" r="6350" b="381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78219" t="34185" r="12247" b="41718"/>
                    <a:stretch/>
                  </pic:blipFill>
                  <pic:spPr bwMode="auto">
                    <a:xfrm>
                      <a:off x="0" y="0"/>
                      <a:ext cx="1671402" cy="1388342"/>
                    </a:xfrm>
                    <a:prstGeom prst="rect">
                      <a:avLst/>
                    </a:prstGeom>
                    <a:noFill/>
                    <a:ln>
                      <a:noFill/>
                    </a:ln>
                    <a:effectLst/>
                  </pic:spPr>
                </pic:pic>
              </a:graphicData>
            </a:graphic>
          </wp:inline>
        </w:drawing>
      </w:r>
      <w:commentRangeEnd w:id="1"/>
      <w:r w:rsidR="004A37A6">
        <w:rPr>
          <w:rStyle w:val="CommentReference"/>
        </w:rPr>
        <w:commentReference w:id="1"/>
      </w:r>
    </w:p>
    <w:p w14:paraId="3F1D418A" w14:textId="77777777" w:rsidR="00EC48A0" w:rsidRPr="00160992" w:rsidRDefault="00EC48A0" w:rsidP="00453001">
      <w:pPr>
        <w:spacing w:after="0" w:line="480" w:lineRule="auto"/>
        <w:jc w:val="both"/>
        <w:rPr>
          <w:rFonts w:ascii="Times New Roman" w:hAnsi="Times New Roman" w:cs="Times New Roman"/>
          <w:sz w:val="24"/>
          <w:szCs w:val="24"/>
          <w:lang w:val="en-US"/>
        </w:rPr>
      </w:pPr>
    </w:p>
    <w:p w14:paraId="606833E2" w14:textId="77777777" w:rsidR="00013628" w:rsidRPr="00160992" w:rsidRDefault="00013628" w:rsidP="00013628">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From the 249 crass-like phages, only 201 genomes contained</w:t>
      </w:r>
      <w:r w:rsidR="00316449" w:rsidRPr="00160992">
        <w:rPr>
          <w:rFonts w:ascii="Times New Roman" w:hAnsi="Times New Roman" w:cs="Times New Roman"/>
          <w:sz w:val="24"/>
          <w:szCs w:val="24"/>
          <w:lang w:val="en-US"/>
        </w:rPr>
        <w:t xml:space="preserve"> mapped reads </w:t>
      </w:r>
      <w:r w:rsidRPr="00160992">
        <w:rPr>
          <w:rFonts w:ascii="Times New Roman" w:hAnsi="Times New Roman" w:cs="Times New Roman"/>
          <w:sz w:val="24"/>
          <w:szCs w:val="24"/>
          <w:lang w:val="en-US"/>
        </w:rPr>
        <w:t xml:space="preserve">and these genomes </w:t>
      </w:r>
      <w:r w:rsidR="00316449" w:rsidRPr="00160992">
        <w:rPr>
          <w:rFonts w:ascii="Times New Roman" w:hAnsi="Times New Roman" w:cs="Times New Roman"/>
          <w:sz w:val="24"/>
          <w:szCs w:val="24"/>
          <w:lang w:val="en-US"/>
        </w:rPr>
        <w:t xml:space="preserve">were selected for further analysis. </w:t>
      </w:r>
      <w:r w:rsidR="00584AC1" w:rsidRPr="00160992">
        <w:rPr>
          <w:rFonts w:ascii="Times New Roman" w:hAnsi="Times New Roman" w:cs="Times New Roman"/>
          <w:sz w:val="24"/>
          <w:szCs w:val="24"/>
          <w:lang w:val="en-US"/>
        </w:rPr>
        <w:t xml:space="preserve">Using a Venn </w:t>
      </w:r>
      <w:proofErr w:type="spellStart"/>
      <w:r w:rsidR="00584AC1" w:rsidRPr="00160992">
        <w:rPr>
          <w:rFonts w:ascii="Times New Roman" w:hAnsi="Times New Roman" w:cs="Times New Roman"/>
          <w:sz w:val="24"/>
          <w:szCs w:val="24"/>
          <w:lang w:val="en-US"/>
        </w:rPr>
        <w:t>digram</w:t>
      </w:r>
      <w:proofErr w:type="spellEnd"/>
      <w:r w:rsidRPr="00160992">
        <w:rPr>
          <w:rFonts w:ascii="Times New Roman" w:hAnsi="Times New Roman" w:cs="Times New Roman"/>
          <w:sz w:val="24"/>
          <w:szCs w:val="24"/>
          <w:lang w:val="en-US"/>
        </w:rPr>
        <w:t xml:space="preserve"> we can found that 69 phages were shared among the three groups. We also foun</w:t>
      </w:r>
      <w:r w:rsidR="00342C6F" w:rsidRPr="00160992">
        <w:rPr>
          <w:rFonts w:ascii="Times New Roman" w:hAnsi="Times New Roman" w:cs="Times New Roman"/>
          <w:sz w:val="24"/>
          <w:szCs w:val="24"/>
          <w:lang w:val="en-US"/>
        </w:rPr>
        <w:t>d</w:t>
      </w:r>
      <w:r w:rsidRPr="00160992">
        <w:rPr>
          <w:rFonts w:ascii="Times New Roman" w:hAnsi="Times New Roman" w:cs="Times New Roman"/>
          <w:sz w:val="24"/>
          <w:szCs w:val="24"/>
          <w:lang w:val="en-US"/>
        </w:rPr>
        <w:t xml:space="preserve"> unique phages for each group (figure x). </w:t>
      </w:r>
    </w:p>
    <w:p w14:paraId="189B3C65" w14:textId="77777777" w:rsidR="00142D78" w:rsidRPr="00160992" w:rsidRDefault="00013628" w:rsidP="00316449">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noProof/>
          <w:color w:val="000000" w:themeColor="text1"/>
          <w:sz w:val="24"/>
          <w:szCs w:val="24"/>
          <w:lang w:val="en-US"/>
        </w:rPr>
        <w:t xml:space="preserve"> </w:t>
      </w:r>
      <w:commentRangeStart w:id="2"/>
      <w:r w:rsidRPr="00160992">
        <w:rPr>
          <w:rFonts w:ascii="Times New Roman" w:hAnsi="Times New Roman" w:cs="Times New Roman"/>
          <w:noProof/>
          <w:color w:val="000000" w:themeColor="text1"/>
          <w:sz w:val="24"/>
          <w:szCs w:val="24"/>
          <w:lang w:eastAsia="es-MX"/>
        </w:rPr>
        <w:drawing>
          <wp:inline distT="0" distB="0" distL="0" distR="0" wp14:anchorId="3137DBDB" wp14:editId="46FA24D1">
            <wp:extent cx="1584526" cy="1739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947" cy="1757931"/>
                    </a:xfrm>
                    <a:prstGeom prst="rect">
                      <a:avLst/>
                    </a:prstGeom>
                  </pic:spPr>
                </pic:pic>
              </a:graphicData>
            </a:graphic>
          </wp:inline>
        </w:drawing>
      </w:r>
      <w:commentRangeEnd w:id="2"/>
      <w:r w:rsidR="002D5134" w:rsidRPr="00160992">
        <w:rPr>
          <w:rStyle w:val="CommentReference"/>
          <w:rFonts w:ascii="Times New Roman" w:hAnsi="Times New Roman" w:cs="Times New Roman"/>
          <w:sz w:val="24"/>
          <w:szCs w:val="24"/>
        </w:rPr>
        <w:commentReference w:id="2"/>
      </w:r>
    </w:p>
    <w:p w14:paraId="1668B99F" w14:textId="77777777" w:rsidR="00453001" w:rsidRPr="00160992" w:rsidRDefault="00453001" w:rsidP="00453001">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The relative phage abundance ranged from 0.0007 to 3.607% of total reads per sample (</w:t>
      </w:r>
      <w:r w:rsidRPr="00160992">
        <w:rPr>
          <w:rFonts w:ascii="Times New Roman" w:hAnsi="Times New Roman" w:cs="Times New Roman"/>
          <w:sz w:val="24"/>
          <w:szCs w:val="24"/>
          <w:highlight w:val="green"/>
          <w:lang w:val="en-US"/>
        </w:rPr>
        <w:t>Figure X1</w:t>
      </w:r>
      <w:r w:rsidRPr="00160992">
        <w:rPr>
          <w:rFonts w:ascii="Times New Roman" w:hAnsi="Times New Roman" w:cs="Times New Roman"/>
          <w:sz w:val="24"/>
          <w:szCs w:val="24"/>
          <w:lang w:val="en-US"/>
        </w:rPr>
        <w:t xml:space="preserve">). </w:t>
      </w:r>
    </w:p>
    <w:p w14:paraId="4AA5D4D0" w14:textId="77777777" w:rsidR="00453001" w:rsidRPr="00160992" w:rsidRDefault="00453001" w:rsidP="00453001">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sz w:val="24"/>
          <w:szCs w:val="24"/>
          <w:lang w:eastAsia="es-MX"/>
        </w:rPr>
        <w:lastRenderedPageBreak/>
        <w:drawing>
          <wp:inline distT="0" distB="0" distL="0" distR="0" wp14:anchorId="056351FA" wp14:editId="4E4C9473">
            <wp:extent cx="3905250" cy="2390960"/>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5972" cy="2391402"/>
                    </a:xfrm>
                    <a:prstGeom prst="rect">
                      <a:avLst/>
                    </a:prstGeom>
                  </pic:spPr>
                </pic:pic>
              </a:graphicData>
            </a:graphic>
          </wp:inline>
        </w:drawing>
      </w:r>
    </w:p>
    <w:p w14:paraId="56E21769" w14:textId="77777777" w:rsidR="00453001" w:rsidRPr="00160992" w:rsidRDefault="00512817" w:rsidP="00316449">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We also found a </w:t>
      </w:r>
      <w:r w:rsidR="00525C9D">
        <w:rPr>
          <w:rFonts w:ascii="Times New Roman" w:hAnsi="Times New Roman" w:cs="Times New Roman"/>
          <w:sz w:val="24"/>
          <w:szCs w:val="24"/>
          <w:lang w:val="en-US"/>
        </w:rPr>
        <w:t xml:space="preserve">tendency to </w:t>
      </w:r>
      <w:r w:rsidRPr="00160992">
        <w:rPr>
          <w:rFonts w:ascii="Times New Roman" w:hAnsi="Times New Roman" w:cs="Times New Roman"/>
          <w:sz w:val="24"/>
          <w:szCs w:val="24"/>
          <w:lang w:val="en-US"/>
        </w:rPr>
        <w:t>decrease of crass phage abundance in obesity and metabolic syndrome compared to NW (</w:t>
      </w:r>
      <w:proofErr w:type="spellStart"/>
      <w:r w:rsidRPr="00160992">
        <w:rPr>
          <w:rFonts w:ascii="Times New Roman" w:hAnsi="Times New Roman" w:cs="Times New Roman"/>
          <w:sz w:val="24"/>
          <w:szCs w:val="24"/>
          <w:lang w:val="en-US"/>
        </w:rPr>
        <w:t>ver</w:t>
      </w:r>
      <w:proofErr w:type="spellEnd"/>
      <w:r w:rsidRPr="00160992">
        <w:rPr>
          <w:rFonts w:ascii="Times New Roman" w:hAnsi="Times New Roman" w:cs="Times New Roman"/>
          <w:sz w:val="24"/>
          <w:szCs w:val="24"/>
          <w:lang w:val="en-US"/>
        </w:rPr>
        <w:t xml:space="preserve"> </w:t>
      </w:r>
      <w:proofErr w:type="spellStart"/>
      <w:r w:rsidR="00525C9D">
        <w:rPr>
          <w:rFonts w:ascii="Times New Roman" w:hAnsi="Times New Roman" w:cs="Times New Roman"/>
          <w:sz w:val="24"/>
          <w:szCs w:val="24"/>
          <w:lang w:val="en-US"/>
        </w:rPr>
        <w:t>figura</w:t>
      </w:r>
      <w:proofErr w:type="spellEnd"/>
      <w:r w:rsidR="00525C9D">
        <w:rPr>
          <w:rFonts w:ascii="Times New Roman" w:hAnsi="Times New Roman" w:cs="Times New Roman"/>
          <w:sz w:val="24"/>
          <w:szCs w:val="24"/>
          <w:lang w:val="en-US"/>
        </w:rPr>
        <w:t xml:space="preserve"> </w:t>
      </w:r>
      <w:proofErr w:type="spellStart"/>
      <w:r w:rsidRPr="00160992">
        <w:rPr>
          <w:rFonts w:ascii="Times New Roman" w:hAnsi="Times New Roman" w:cs="Times New Roman"/>
          <w:sz w:val="24"/>
          <w:szCs w:val="24"/>
          <w:lang w:val="en-US"/>
        </w:rPr>
        <w:t>abajo</w:t>
      </w:r>
      <w:proofErr w:type="spellEnd"/>
      <w:r w:rsidRPr="00160992">
        <w:rPr>
          <w:rFonts w:ascii="Times New Roman" w:hAnsi="Times New Roman" w:cs="Times New Roman"/>
          <w:sz w:val="24"/>
          <w:szCs w:val="24"/>
          <w:lang w:val="en-US"/>
        </w:rPr>
        <w:t xml:space="preserve">). </w:t>
      </w:r>
      <w:r w:rsidR="00525C9D">
        <w:rPr>
          <w:rFonts w:ascii="Times New Roman" w:hAnsi="Times New Roman" w:cs="Times New Roman"/>
          <w:sz w:val="24"/>
          <w:szCs w:val="24"/>
          <w:lang w:val="en-US"/>
        </w:rPr>
        <w:t xml:space="preserve">However, the difference was not significant, </w:t>
      </w:r>
    </w:p>
    <w:p w14:paraId="3AA90DE8" w14:textId="77777777" w:rsidR="00481220" w:rsidRPr="00160992" w:rsidRDefault="00525C9D" w:rsidP="00512817">
      <w:pPr>
        <w:spacing w:after="0" w:line="480" w:lineRule="auto"/>
        <w:jc w:val="both"/>
        <w:rPr>
          <w:rFonts w:ascii="Times New Roman" w:hAnsi="Times New Roman" w:cs="Times New Roman"/>
          <w:sz w:val="24"/>
          <w:szCs w:val="24"/>
          <w:lang w:val="en-US"/>
        </w:rPr>
      </w:pPr>
      <w:r w:rsidRPr="00525C9D">
        <w:rPr>
          <w:rFonts w:ascii="Times New Roman" w:hAnsi="Times New Roman" w:cs="Times New Roman"/>
          <w:noProof/>
          <w:sz w:val="24"/>
          <w:szCs w:val="24"/>
          <w:lang w:eastAsia="es-MX"/>
        </w:rPr>
        <w:drawing>
          <wp:inline distT="0" distB="0" distL="0" distR="0" wp14:anchorId="6AE7D531" wp14:editId="5AEABBB3">
            <wp:extent cx="4359859" cy="2822217"/>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65261" cy="2825714"/>
                    </a:xfrm>
                    <a:prstGeom prst="rect">
                      <a:avLst/>
                    </a:prstGeom>
                  </pic:spPr>
                </pic:pic>
              </a:graphicData>
            </a:graphic>
          </wp:inline>
        </w:drawing>
      </w:r>
    </w:p>
    <w:p w14:paraId="0287534E" w14:textId="77777777" w:rsidR="00EC48A0" w:rsidRPr="00160992" w:rsidRDefault="005503C3" w:rsidP="00EC48A0">
      <w:pPr>
        <w:spacing w:after="0" w:line="480" w:lineRule="auto"/>
        <w:jc w:val="both"/>
        <w:rPr>
          <w:rFonts w:ascii="Times New Roman" w:hAnsi="Times New Roman" w:cs="Times New Roman"/>
          <w:b/>
          <w:sz w:val="24"/>
          <w:szCs w:val="24"/>
          <w:lang w:val="en-US"/>
        </w:rPr>
      </w:pPr>
      <w:r w:rsidRPr="00160992">
        <w:rPr>
          <w:rFonts w:ascii="Times New Roman" w:hAnsi="Times New Roman" w:cs="Times New Roman"/>
          <w:b/>
          <w:sz w:val="24"/>
          <w:szCs w:val="24"/>
          <w:lang w:val="en-US"/>
        </w:rPr>
        <w:t>2</w:t>
      </w:r>
      <w:r w:rsidR="00EC48A0" w:rsidRPr="00160992">
        <w:rPr>
          <w:rFonts w:ascii="Times New Roman" w:hAnsi="Times New Roman" w:cs="Times New Roman"/>
          <w:b/>
          <w:sz w:val="24"/>
          <w:szCs w:val="24"/>
          <w:lang w:val="en-US"/>
        </w:rPr>
        <w:t xml:space="preserve">. Taxonomy of </w:t>
      </w:r>
      <w:proofErr w:type="spellStart"/>
      <w:r w:rsidR="00EC48A0" w:rsidRPr="00160992">
        <w:rPr>
          <w:rFonts w:ascii="Times New Roman" w:hAnsi="Times New Roman" w:cs="Times New Roman"/>
          <w:b/>
          <w:sz w:val="24"/>
          <w:szCs w:val="24"/>
          <w:lang w:val="en-US"/>
        </w:rPr>
        <w:t>crAsslike</w:t>
      </w:r>
      <w:proofErr w:type="spellEnd"/>
      <w:r w:rsidR="00EC48A0" w:rsidRPr="00160992">
        <w:rPr>
          <w:rFonts w:ascii="Times New Roman" w:hAnsi="Times New Roman" w:cs="Times New Roman"/>
          <w:b/>
          <w:sz w:val="24"/>
          <w:szCs w:val="24"/>
          <w:lang w:val="en-US"/>
        </w:rPr>
        <w:t xml:space="preserve"> Bacteriophages</w:t>
      </w:r>
    </w:p>
    <w:p w14:paraId="1C937888" w14:textId="77777777" w:rsidR="000B2C84" w:rsidRPr="00160992" w:rsidRDefault="00EC48A0" w:rsidP="00342C6F">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We classified the genomes following the criteria described by to Guerin et al. 2018, into four subfamilies composed of ten genera. </w:t>
      </w:r>
      <w:r w:rsidR="00342C6F" w:rsidRPr="00160992">
        <w:rPr>
          <w:rFonts w:ascii="Times New Roman" w:hAnsi="Times New Roman" w:cs="Times New Roman"/>
          <w:sz w:val="24"/>
          <w:szCs w:val="24"/>
          <w:lang w:val="en-US"/>
        </w:rPr>
        <w:t>Thus, we calculated the rela</w:t>
      </w:r>
      <w:r w:rsidR="00584AC1" w:rsidRPr="00160992">
        <w:rPr>
          <w:rFonts w:ascii="Times New Roman" w:hAnsi="Times New Roman" w:cs="Times New Roman"/>
          <w:sz w:val="24"/>
          <w:szCs w:val="24"/>
          <w:lang w:val="en-US"/>
        </w:rPr>
        <w:t>tive abundance for each taxonomic level</w:t>
      </w:r>
      <w:r w:rsidR="00342C6F" w:rsidRPr="00160992">
        <w:rPr>
          <w:rFonts w:ascii="Times New Roman" w:hAnsi="Times New Roman" w:cs="Times New Roman"/>
          <w:sz w:val="24"/>
          <w:szCs w:val="24"/>
          <w:lang w:val="en-US"/>
        </w:rPr>
        <w:t xml:space="preserve"> using the </w:t>
      </w:r>
      <w:r w:rsidR="00342C6F" w:rsidRPr="00160992">
        <w:rPr>
          <w:rFonts w:ascii="Times New Roman" w:hAnsi="Times New Roman" w:cs="Times New Roman"/>
          <w:sz w:val="24"/>
          <w:szCs w:val="24"/>
          <w:u w:val="single"/>
          <w:lang w:val="en-US"/>
        </w:rPr>
        <w:t>normalized reads-count table</w:t>
      </w:r>
      <w:r w:rsidR="00342C6F" w:rsidRPr="00160992">
        <w:rPr>
          <w:rFonts w:ascii="Times New Roman" w:hAnsi="Times New Roman" w:cs="Times New Roman"/>
          <w:sz w:val="24"/>
          <w:szCs w:val="24"/>
          <w:lang w:val="en-US"/>
        </w:rPr>
        <w:t xml:space="preserve">. </w:t>
      </w:r>
      <w:r w:rsidR="000B2C84" w:rsidRPr="00160992">
        <w:rPr>
          <w:rFonts w:ascii="Times New Roman" w:hAnsi="Times New Roman" w:cs="Times New Roman"/>
          <w:sz w:val="24"/>
          <w:szCs w:val="24"/>
          <w:lang w:val="en-US"/>
        </w:rPr>
        <w:t xml:space="preserve">We found a greater abundance of </w:t>
      </w:r>
      <w:proofErr w:type="spellStart"/>
      <w:r w:rsidR="000B2C84" w:rsidRPr="00160992">
        <w:rPr>
          <w:rFonts w:ascii="Times New Roman" w:hAnsi="Times New Roman" w:cs="Times New Roman"/>
          <w:sz w:val="24"/>
          <w:szCs w:val="24"/>
          <w:lang w:val="en-US"/>
        </w:rPr>
        <w:t>crAss</w:t>
      </w:r>
      <w:proofErr w:type="spellEnd"/>
      <w:r w:rsidR="000B2C84" w:rsidRPr="00160992">
        <w:rPr>
          <w:rFonts w:ascii="Times New Roman" w:hAnsi="Times New Roman" w:cs="Times New Roman"/>
          <w:sz w:val="24"/>
          <w:szCs w:val="24"/>
          <w:lang w:val="en-US"/>
        </w:rPr>
        <w:t xml:space="preserve"> phages of the Alpha and Delta families among the three groups. In the </w:t>
      </w:r>
      <w:r w:rsidR="000B2C84" w:rsidRPr="00160992">
        <w:rPr>
          <w:rFonts w:ascii="Times New Roman" w:hAnsi="Times New Roman" w:cs="Times New Roman"/>
          <w:sz w:val="24"/>
          <w:szCs w:val="24"/>
          <w:lang w:val="en-US"/>
        </w:rPr>
        <w:lastRenderedPageBreak/>
        <w:t xml:space="preserve">NW group a significant </w:t>
      </w:r>
      <w:r w:rsidR="00584AC1" w:rsidRPr="00160992">
        <w:rPr>
          <w:rFonts w:ascii="Times New Roman" w:hAnsi="Times New Roman" w:cs="Times New Roman"/>
          <w:sz w:val="24"/>
          <w:szCs w:val="24"/>
          <w:lang w:val="en-US"/>
        </w:rPr>
        <w:t>over-</w:t>
      </w:r>
      <w:r w:rsidR="000B2C84" w:rsidRPr="00160992">
        <w:rPr>
          <w:rFonts w:ascii="Times New Roman" w:hAnsi="Times New Roman" w:cs="Times New Roman"/>
          <w:sz w:val="24"/>
          <w:szCs w:val="24"/>
          <w:lang w:val="en-US"/>
        </w:rPr>
        <w:t xml:space="preserve">abundance </w:t>
      </w:r>
      <w:r w:rsidR="00584AC1" w:rsidRPr="00160992">
        <w:rPr>
          <w:rFonts w:ascii="Times New Roman" w:hAnsi="Times New Roman" w:cs="Times New Roman"/>
          <w:sz w:val="24"/>
          <w:szCs w:val="24"/>
          <w:lang w:val="en-US"/>
        </w:rPr>
        <w:t>of phages of the Alpha family was</w:t>
      </w:r>
      <w:r w:rsidR="000B2C84" w:rsidRPr="00160992">
        <w:rPr>
          <w:rFonts w:ascii="Times New Roman" w:hAnsi="Times New Roman" w:cs="Times New Roman"/>
          <w:sz w:val="24"/>
          <w:szCs w:val="24"/>
          <w:lang w:val="en-US"/>
        </w:rPr>
        <w:t xml:space="preserve"> observed </w:t>
      </w:r>
      <w:r w:rsidR="002D5134" w:rsidRPr="00160992">
        <w:rPr>
          <w:rFonts w:ascii="Times New Roman" w:hAnsi="Times New Roman" w:cs="Times New Roman"/>
          <w:sz w:val="24"/>
          <w:szCs w:val="24"/>
          <w:lang w:val="en-US"/>
        </w:rPr>
        <w:t>as compared to O and OMS</w:t>
      </w:r>
      <w:r w:rsidR="0097475C" w:rsidRPr="00160992">
        <w:rPr>
          <w:rFonts w:ascii="Times New Roman" w:hAnsi="Times New Roman" w:cs="Times New Roman"/>
          <w:sz w:val="24"/>
          <w:szCs w:val="24"/>
          <w:lang w:val="en-US"/>
        </w:rPr>
        <w:t xml:space="preserve"> (Figure X). An over-abundance of Delta was observed in obesity </w:t>
      </w:r>
      <w:proofErr w:type="gramStart"/>
      <w:r w:rsidR="0097475C" w:rsidRPr="00160992">
        <w:rPr>
          <w:rFonts w:ascii="Times New Roman" w:hAnsi="Times New Roman" w:cs="Times New Roman"/>
          <w:sz w:val="24"/>
          <w:szCs w:val="24"/>
          <w:lang w:val="en-US"/>
        </w:rPr>
        <w:t>groups,</w:t>
      </w:r>
      <w:proofErr w:type="gramEnd"/>
      <w:r w:rsidR="0097475C" w:rsidRPr="00160992">
        <w:rPr>
          <w:rFonts w:ascii="Times New Roman" w:hAnsi="Times New Roman" w:cs="Times New Roman"/>
          <w:sz w:val="24"/>
          <w:szCs w:val="24"/>
          <w:lang w:val="en-US"/>
        </w:rPr>
        <w:t xml:space="preserve"> however the difference was not significant. </w:t>
      </w:r>
      <w:r w:rsidR="002D5134" w:rsidRPr="00160992">
        <w:rPr>
          <w:rFonts w:ascii="Times New Roman" w:hAnsi="Times New Roman" w:cs="Times New Roman"/>
          <w:sz w:val="24"/>
          <w:szCs w:val="24"/>
          <w:lang w:val="en-US"/>
        </w:rPr>
        <w:t xml:space="preserve">The Beta family was also significantly abundant on O as compared to NW and OMS </w:t>
      </w:r>
      <w:r w:rsidR="00342C6F" w:rsidRPr="00160992">
        <w:rPr>
          <w:rFonts w:ascii="Times New Roman" w:hAnsi="Times New Roman" w:cs="Times New Roman"/>
          <w:sz w:val="24"/>
          <w:szCs w:val="24"/>
          <w:lang w:val="en-US"/>
        </w:rPr>
        <w:t>(figure X)</w:t>
      </w:r>
      <w:r w:rsidR="000B2C84" w:rsidRPr="00160992">
        <w:rPr>
          <w:rFonts w:ascii="Times New Roman" w:hAnsi="Times New Roman" w:cs="Times New Roman"/>
          <w:sz w:val="24"/>
          <w:szCs w:val="24"/>
          <w:lang w:val="en-US"/>
        </w:rPr>
        <w:t>.</w:t>
      </w:r>
    </w:p>
    <w:p w14:paraId="6083BECA" w14:textId="77777777" w:rsidR="000B2C84" w:rsidRPr="00160992" w:rsidRDefault="000B2C84" w:rsidP="000B2C84">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color w:val="000000" w:themeColor="text1"/>
          <w:sz w:val="24"/>
          <w:szCs w:val="24"/>
          <w:lang w:eastAsia="es-MX"/>
        </w:rPr>
        <w:drawing>
          <wp:inline distT="0" distB="0" distL="0" distR="0" wp14:anchorId="7A2FA873" wp14:editId="115E4F99">
            <wp:extent cx="1885950" cy="135779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8929" cy="1367138"/>
                    </a:xfrm>
                    <a:prstGeom prst="rect">
                      <a:avLst/>
                    </a:prstGeom>
                  </pic:spPr>
                </pic:pic>
              </a:graphicData>
            </a:graphic>
          </wp:inline>
        </w:drawing>
      </w:r>
      <w:r w:rsidRPr="00160992">
        <w:rPr>
          <w:rFonts w:ascii="Times New Roman" w:hAnsi="Times New Roman" w:cs="Times New Roman"/>
          <w:noProof/>
          <w:color w:val="000000" w:themeColor="text1"/>
          <w:sz w:val="24"/>
          <w:szCs w:val="24"/>
          <w:lang w:eastAsia="es-MX"/>
        </w:rPr>
        <w:drawing>
          <wp:inline distT="0" distB="0" distL="0" distR="0" wp14:anchorId="6A2051F5" wp14:editId="74F518BD">
            <wp:extent cx="4000500" cy="1764873"/>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9595" cy="1764474"/>
                    </a:xfrm>
                    <a:prstGeom prst="rect">
                      <a:avLst/>
                    </a:prstGeom>
                  </pic:spPr>
                </pic:pic>
              </a:graphicData>
            </a:graphic>
          </wp:inline>
        </w:drawing>
      </w:r>
    </w:p>
    <w:p w14:paraId="393B43DE" w14:textId="77777777" w:rsidR="000B2C84" w:rsidRPr="00160992" w:rsidRDefault="000B2C84" w:rsidP="000B2C84">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color w:val="000000" w:themeColor="text1"/>
          <w:sz w:val="24"/>
          <w:szCs w:val="24"/>
          <w:lang w:eastAsia="es-MX"/>
        </w:rPr>
        <w:drawing>
          <wp:inline distT="0" distB="0" distL="0" distR="0" wp14:anchorId="79C30AB6" wp14:editId="4A7ED24A">
            <wp:extent cx="3493213" cy="3107449"/>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3448" cy="3116554"/>
                    </a:xfrm>
                    <a:prstGeom prst="rect">
                      <a:avLst/>
                    </a:prstGeom>
                  </pic:spPr>
                </pic:pic>
              </a:graphicData>
            </a:graphic>
          </wp:inline>
        </w:drawing>
      </w:r>
    </w:p>
    <w:tbl>
      <w:tblPr>
        <w:tblStyle w:val="ListTable1Light-Accent31"/>
        <w:tblW w:w="4904" w:type="dxa"/>
        <w:jc w:val="center"/>
        <w:shd w:val="clear" w:color="auto" w:fill="FFFFFF" w:themeFill="background1"/>
        <w:tblLook w:val="04A0" w:firstRow="1" w:lastRow="0" w:firstColumn="1" w:lastColumn="0" w:noHBand="0" w:noVBand="1"/>
      </w:tblPr>
      <w:tblGrid>
        <w:gridCol w:w="1226"/>
        <w:gridCol w:w="1356"/>
        <w:gridCol w:w="1356"/>
        <w:gridCol w:w="1356"/>
      </w:tblGrid>
      <w:tr w:rsidR="000B2C84" w:rsidRPr="00160992" w14:paraId="399236F9" w14:textId="77777777" w:rsidTr="007603F0">
        <w:trPr>
          <w:cnfStyle w:val="100000000000" w:firstRow="1" w:lastRow="0" w:firstColumn="0" w:lastColumn="0" w:oddVBand="0" w:evenVBand="0" w:oddHBand="0"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FFFFFF" w:themeFill="background1"/>
            <w:noWrap/>
            <w:vAlign w:val="center"/>
            <w:hideMark/>
          </w:tcPr>
          <w:p w14:paraId="31A7787C" w14:textId="77777777" w:rsidR="000B2C84" w:rsidRPr="00160992" w:rsidRDefault="000B2C84" w:rsidP="007603F0">
            <w:pPr>
              <w:shd w:val="clear" w:color="auto" w:fill="FFFFFF" w:themeFill="background1"/>
              <w:jc w:val="center"/>
              <w:rPr>
                <w:rFonts w:ascii="Times New Roman" w:hAnsi="Times New Roman" w:cs="Times New Roman"/>
                <w:color w:val="000000" w:themeColor="text1"/>
              </w:rPr>
            </w:pPr>
            <w:r w:rsidRPr="00160992">
              <w:rPr>
                <w:rFonts w:ascii="Times New Roman" w:hAnsi="Times New Roman" w:cs="Times New Roman"/>
                <w:color w:val="000000" w:themeColor="text1"/>
              </w:rPr>
              <w:t>Familia</w:t>
            </w:r>
          </w:p>
        </w:tc>
        <w:tc>
          <w:tcPr>
            <w:tcW w:w="1226" w:type="dxa"/>
            <w:shd w:val="clear" w:color="auto" w:fill="FFFFFF" w:themeFill="background1"/>
            <w:noWrap/>
            <w:vAlign w:val="center"/>
            <w:hideMark/>
          </w:tcPr>
          <w:p w14:paraId="00C608EA" w14:textId="77777777" w:rsidR="000B2C84" w:rsidRPr="00160992" w:rsidRDefault="000B2C84" w:rsidP="007603F0">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NW</w:t>
            </w:r>
          </w:p>
        </w:tc>
        <w:tc>
          <w:tcPr>
            <w:tcW w:w="1226" w:type="dxa"/>
            <w:shd w:val="clear" w:color="auto" w:fill="FFFFFF" w:themeFill="background1"/>
            <w:noWrap/>
            <w:vAlign w:val="center"/>
            <w:hideMark/>
          </w:tcPr>
          <w:p w14:paraId="4850A0A5" w14:textId="77777777" w:rsidR="000B2C84" w:rsidRPr="00160992" w:rsidRDefault="000B2C84" w:rsidP="007603F0">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O</w:t>
            </w:r>
          </w:p>
        </w:tc>
        <w:tc>
          <w:tcPr>
            <w:tcW w:w="1226" w:type="dxa"/>
            <w:shd w:val="clear" w:color="auto" w:fill="FFFFFF" w:themeFill="background1"/>
            <w:noWrap/>
            <w:vAlign w:val="center"/>
            <w:hideMark/>
          </w:tcPr>
          <w:p w14:paraId="582FB727" w14:textId="77777777" w:rsidR="000B2C84" w:rsidRPr="00160992" w:rsidRDefault="000B2C84" w:rsidP="007603F0">
            <w:pPr>
              <w:shd w:val="clear" w:color="auto" w:fill="FFFFFF" w:themeFill="background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OMC</w:t>
            </w:r>
          </w:p>
        </w:tc>
      </w:tr>
      <w:tr w:rsidR="000B2C84" w:rsidRPr="00160992" w14:paraId="3939DA6A" w14:textId="77777777" w:rsidTr="007603F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FFFFFF" w:themeFill="background1"/>
            <w:noWrap/>
            <w:vAlign w:val="center"/>
            <w:hideMark/>
          </w:tcPr>
          <w:p w14:paraId="3953C633" w14:textId="77777777" w:rsidR="000B2C84" w:rsidRPr="00160992" w:rsidRDefault="000B2C84" w:rsidP="007603F0">
            <w:pPr>
              <w:shd w:val="clear" w:color="auto" w:fill="FFFFFF" w:themeFill="background1"/>
              <w:jc w:val="center"/>
              <w:rPr>
                <w:rFonts w:ascii="Times New Roman" w:hAnsi="Times New Roman" w:cs="Times New Roman"/>
                <w:b w:val="0"/>
                <w:bCs w:val="0"/>
                <w:color w:val="000000" w:themeColor="text1"/>
              </w:rPr>
            </w:pPr>
            <w:r w:rsidRPr="00160992">
              <w:rPr>
                <w:rFonts w:ascii="Times New Roman" w:hAnsi="Times New Roman" w:cs="Times New Roman"/>
                <w:b w:val="0"/>
                <w:bCs w:val="0"/>
                <w:color w:val="000000" w:themeColor="text1"/>
              </w:rPr>
              <w:lastRenderedPageBreak/>
              <w:t>Alpha</w:t>
            </w:r>
          </w:p>
        </w:tc>
        <w:tc>
          <w:tcPr>
            <w:tcW w:w="1226" w:type="dxa"/>
            <w:shd w:val="clear" w:color="auto" w:fill="FFFFFF" w:themeFill="background1"/>
            <w:noWrap/>
            <w:vAlign w:val="center"/>
            <w:hideMark/>
          </w:tcPr>
          <w:p w14:paraId="5DE760E7" w14:textId="77777777" w:rsidR="000B2C84" w:rsidRPr="00160992" w:rsidRDefault="000B2C84" w:rsidP="007603F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0.0053182</w:t>
            </w:r>
          </w:p>
        </w:tc>
        <w:tc>
          <w:tcPr>
            <w:tcW w:w="1226" w:type="dxa"/>
            <w:shd w:val="clear" w:color="auto" w:fill="FFFFFF" w:themeFill="background1"/>
            <w:noWrap/>
            <w:vAlign w:val="center"/>
            <w:hideMark/>
          </w:tcPr>
          <w:p w14:paraId="107D579C" w14:textId="77777777" w:rsidR="000B2C84" w:rsidRPr="00160992" w:rsidRDefault="000B2C84" w:rsidP="007603F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0.00273940</w:t>
            </w:r>
          </w:p>
        </w:tc>
        <w:tc>
          <w:tcPr>
            <w:tcW w:w="1226" w:type="dxa"/>
            <w:shd w:val="clear" w:color="auto" w:fill="FFFFFF" w:themeFill="background1"/>
            <w:noWrap/>
            <w:vAlign w:val="center"/>
            <w:hideMark/>
          </w:tcPr>
          <w:p w14:paraId="3396BF68" w14:textId="77777777" w:rsidR="000B2C84" w:rsidRPr="00160992" w:rsidRDefault="000B2C84" w:rsidP="007603F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0.00222299</w:t>
            </w:r>
          </w:p>
        </w:tc>
      </w:tr>
      <w:tr w:rsidR="000B2C84" w:rsidRPr="00160992" w14:paraId="2D7459DD" w14:textId="77777777" w:rsidTr="007603F0">
        <w:trPr>
          <w:trHeight w:val="297"/>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FFFFFF" w:themeFill="background1"/>
            <w:noWrap/>
            <w:vAlign w:val="center"/>
            <w:hideMark/>
          </w:tcPr>
          <w:p w14:paraId="7B7CE1FB" w14:textId="77777777" w:rsidR="000B2C84" w:rsidRPr="00160992" w:rsidRDefault="000B2C84" w:rsidP="007603F0">
            <w:pPr>
              <w:shd w:val="clear" w:color="auto" w:fill="FFFFFF" w:themeFill="background1"/>
              <w:jc w:val="center"/>
              <w:rPr>
                <w:rFonts w:ascii="Times New Roman" w:hAnsi="Times New Roman" w:cs="Times New Roman"/>
                <w:b w:val="0"/>
                <w:bCs w:val="0"/>
                <w:color w:val="000000" w:themeColor="text1"/>
              </w:rPr>
            </w:pPr>
            <w:r w:rsidRPr="00160992">
              <w:rPr>
                <w:rFonts w:ascii="Times New Roman" w:hAnsi="Times New Roman" w:cs="Times New Roman"/>
                <w:b w:val="0"/>
                <w:bCs w:val="0"/>
                <w:color w:val="000000" w:themeColor="text1"/>
              </w:rPr>
              <w:t>Beta</w:t>
            </w:r>
          </w:p>
        </w:tc>
        <w:tc>
          <w:tcPr>
            <w:tcW w:w="1226" w:type="dxa"/>
            <w:shd w:val="clear" w:color="auto" w:fill="FFFFFF" w:themeFill="background1"/>
            <w:noWrap/>
            <w:vAlign w:val="center"/>
            <w:hideMark/>
          </w:tcPr>
          <w:p w14:paraId="00F65359" w14:textId="77777777" w:rsidR="000B2C84" w:rsidRPr="00160992" w:rsidRDefault="000B2C84" w:rsidP="007603F0">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6.8148E-05</w:t>
            </w:r>
          </w:p>
        </w:tc>
        <w:tc>
          <w:tcPr>
            <w:tcW w:w="1226" w:type="dxa"/>
            <w:shd w:val="clear" w:color="auto" w:fill="FFFFFF" w:themeFill="background1"/>
            <w:noWrap/>
            <w:vAlign w:val="center"/>
            <w:hideMark/>
          </w:tcPr>
          <w:p w14:paraId="04E825DF" w14:textId="77777777" w:rsidR="000B2C84" w:rsidRPr="00160992" w:rsidRDefault="000B2C84" w:rsidP="007603F0">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0.00039956</w:t>
            </w:r>
          </w:p>
        </w:tc>
        <w:tc>
          <w:tcPr>
            <w:tcW w:w="1226" w:type="dxa"/>
            <w:shd w:val="clear" w:color="auto" w:fill="FFFFFF" w:themeFill="background1"/>
            <w:noWrap/>
            <w:vAlign w:val="center"/>
            <w:hideMark/>
          </w:tcPr>
          <w:p w14:paraId="590199C1" w14:textId="77777777" w:rsidR="000B2C84" w:rsidRPr="00160992" w:rsidRDefault="000B2C84" w:rsidP="007603F0">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0.00030637</w:t>
            </w:r>
          </w:p>
        </w:tc>
      </w:tr>
      <w:tr w:rsidR="000B2C84" w:rsidRPr="00160992" w14:paraId="2E786DE0" w14:textId="77777777" w:rsidTr="007603F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FFFFFF" w:themeFill="background1"/>
            <w:noWrap/>
            <w:vAlign w:val="center"/>
            <w:hideMark/>
          </w:tcPr>
          <w:p w14:paraId="63A83838" w14:textId="77777777" w:rsidR="000B2C84" w:rsidRPr="00160992" w:rsidRDefault="000B2C84" w:rsidP="007603F0">
            <w:pPr>
              <w:shd w:val="clear" w:color="auto" w:fill="FFFFFF" w:themeFill="background1"/>
              <w:jc w:val="center"/>
              <w:rPr>
                <w:rFonts w:ascii="Times New Roman" w:hAnsi="Times New Roman" w:cs="Times New Roman"/>
                <w:b w:val="0"/>
                <w:bCs w:val="0"/>
                <w:color w:val="000000" w:themeColor="text1"/>
              </w:rPr>
            </w:pPr>
            <w:r w:rsidRPr="00160992">
              <w:rPr>
                <w:rFonts w:ascii="Times New Roman" w:hAnsi="Times New Roman" w:cs="Times New Roman"/>
                <w:b w:val="0"/>
                <w:bCs w:val="0"/>
                <w:color w:val="000000" w:themeColor="text1"/>
              </w:rPr>
              <w:t>Delta</w:t>
            </w:r>
          </w:p>
        </w:tc>
        <w:tc>
          <w:tcPr>
            <w:tcW w:w="1226" w:type="dxa"/>
            <w:shd w:val="clear" w:color="auto" w:fill="FFFFFF" w:themeFill="background1"/>
            <w:noWrap/>
            <w:vAlign w:val="center"/>
            <w:hideMark/>
          </w:tcPr>
          <w:p w14:paraId="47819A61" w14:textId="77777777" w:rsidR="000B2C84" w:rsidRPr="00160992" w:rsidRDefault="000B2C84" w:rsidP="007603F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0.00617164</w:t>
            </w:r>
          </w:p>
        </w:tc>
        <w:tc>
          <w:tcPr>
            <w:tcW w:w="1226" w:type="dxa"/>
            <w:shd w:val="clear" w:color="auto" w:fill="FFFFFF" w:themeFill="background1"/>
            <w:noWrap/>
            <w:vAlign w:val="center"/>
            <w:hideMark/>
          </w:tcPr>
          <w:p w14:paraId="520C5381" w14:textId="77777777" w:rsidR="000B2C84" w:rsidRPr="00160992" w:rsidRDefault="000B2C84" w:rsidP="007603F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0.0098874</w:t>
            </w:r>
          </w:p>
        </w:tc>
        <w:tc>
          <w:tcPr>
            <w:tcW w:w="1226" w:type="dxa"/>
            <w:shd w:val="clear" w:color="auto" w:fill="FFFFFF" w:themeFill="background1"/>
            <w:noWrap/>
            <w:vAlign w:val="center"/>
            <w:hideMark/>
          </w:tcPr>
          <w:p w14:paraId="3DEC54A7" w14:textId="77777777" w:rsidR="000B2C84" w:rsidRPr="00160992" w:rsidRDefault="000B2C84" w:rsidP="007603F0">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0.01228717</w:t>
            </w:r>
          </w:p>
        </w:tc>
      </w:tr>
      <w:tr w:rsidR="000B2C84" w:rsidRPr="00160992" w14:paraId="78EB24A8" w14:textId="77777777" w:rsidTr="007603F0">
        <w:trPr>
          <w:trHeight w:val="297"/>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FFFFFF" w:themeFill="background1"/>
            <w:noWrap/>
            <w:vAlign w:val="center"/>
            <w:hideMark/>
          </w:tcPr>
          <w:p w14:paraId="5D1BF0BB" w14:textId="77777777" w:rsidR="000B2C84" w:rsidRPr="00160992" w:rsidRDefault="000B2C84" w:rsidP="007603F0">
            <w:pPr>
              <w:shd w:val="clear" w:color="auto" w:fill="FFFFFF" w:themeFill="background1"/>
              <w:jc w:val="center"/>
              <w:rPr>
                <w:rFonts w:ascii="Times New Roman" w:hAnsi="Times New Roman" w:cs="Times New Roman"/>
                <w:b w:val="0"/>
                <w:bCs w:val="0"/>
                <w:color w:val="000000" w:themeColor="text1"/>
              </w:rPr>
            </w:pPr>
            <w:r w:rsidRPr="00160992">
              <w:rPr>
                <w:rFonts w:ascii="Times New Roman" w:hAnsi="Times New Roman" w:cs="Times New Roman"/>
                <w:b w:val="0"/>
                <w:bCs w:val="0"/>
                <w:color w:val="000000" w:themeColor="text1"/>
              </w:rPr>
              <w:t>Gamma</w:t>
            </w:r>
          </w:p>
        </w:tc>
        <w:tc>
          <w:tcPr>
            <w:tcW w:w="1226" w:type="dxa"/>
            <w:shd w:val="clear" w:color="auto" w:fill="FFFFFF" w:themeFill="background1"/>
            <w:noWrap/>
            <w:vAlign w:val="center"/>
            <w:hideMark/>
          </w:tcPr>
          <w:p w14:paraId="13EF2548" w14:textId="77777777" w:rsidR="000B2C84" w:rsidRPr="00160992" w:rsidRDefault="000B2C84" w:rsidP="007603F0">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0.00019838</w:t>
            </w:r>
          </w:p>
        </w:tc>
        <w:tc>
          <w:tcPr>
            <w:tcW w:w="1226" w:type="dxa"/>
            <w:shd w:val="clear" w:color="auto" w:fill="FFFFFF" w:themeFill="background1"/>
            <w:noWrap/>
            <w:vAlign w:val="center"/>
            <w:hideMark/>
          </w:tcPr>
          <w:p w14:paraId="5875EB7C" w14:textId="77777777" w:rsidR="000B2C84" w:rsidRPr="00160992" w:rsidRDefault="000B2C84" w:rsidP="007603F0">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0.00054704</w:t>
            </w:r>
          </w:p>
        </w:tc>
        <w:tc>
          <w:tcPr>
            <w:tcW w:w="1226" w:type="dxa"/>
            <w:shd w:val="clear" w:color="auto" w:fill="FFFFFF" w:themeFill="background1"/>
            <w:noWrap/>
            <w:vAlign w:val="center"/>
            <w:hideMark/>
          </w:tcPr>
          <w:p w14:paraId="3ED7D3F5" w14:textId="77777777" w:rsidR="000B2C84" w:rsidRPr="00160992" w:rsidRDefault="000B2C84" w:rsidP="007603F0">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0992">
              <w:rPr>
                <w:rFonts w:ascii="Times New Roman" w:hAnsi="Times New Roman" w:cs="Times New Roman"/>
                <w:color w:val="000000" w:themeColor="text1"/>
              </w:rPr>
              <w:t>5.995E-05</w:t>
            </w:r>
          </w:p>
        </w:tc>
      </w:tr>
    </w:tbl>
    <w:p w14:paraId="6FEA4C3F" w14:textId="77777777" w:rsidR="000B2C84" w:rsidRPr="00160992" w:rsidRDefault="000B2C84" w:rsidP="000B2C84">
      <w:pPr>
        <w:spacing w:after="0" w:line="480" w:lineRule="auto"/>
        <w:jc w:val="both"/>
        <w:rPr>
          <w:rFonts w:ascii="Times New Roman" w:hAnsi="Times New Roman" w:cs="Times New Roman"/>
          <w:sz w:val="24"/>
          <w:szCs w:val="24"/>
          <w:lang w:val="en-US"/>
        </w:rPr>
      </w:pPr>
    </w:p>
    <w:p w14:paraId="0A7BF99C" w14:textId="77777777" w:rsidR="002D5134" w:rsidRPr="00160992" w:rsidRDefault="000B2C84" w:rsidP="000B2C84">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At the genus level </w:t>
      </w:r>
      <w:r w:rsidR="00584AC1" w:rsidRPr="00160992">
        <w:rPr>
          <w:rFonts w:ascii="Times New Roman" w:hAnsi="Times New Roman" w:cs="Times New Roman"/>
          <w:sz w:val="24"/>
          <w:szCs w:val="24"/>
          <w:lang w:val="en-US"/>
        </w:rPr>
        <w:t>the Delta</w:t>
      </w:r>
      <w:r w:rsidR="002D5134" w:rsidRPr="00160992">
        <w:rPr>
          <w:rFonts w:ascii="Times New Roman" w:hAnsi="Times New Roman" w:cs="Times New Roman"/>
          <w:sz w:val="24"/>
          <w:szCs w:val="24"/>
          <w:lang w:val="en-US"/>
        </w:rPr>
        <w:t>-7</w:t>
      </w:r>
      <w:r w:rsidR="004504F0" w:rsidRPr="00160992">
        <w:rPr>
          <w:rFonts w:ascii="Times New Roman" w:hAnsi="Times New Roman" w:cs="Times New Roman"/>
          <w:sz w:val="24"/>
          <w:szCs w:val="24"/>
          <w:lang w:val="en-US"/>
        </w:rPr>
        <w:t xml:space="preserve"> represent</w:t>
      </w:r>
      <w:r w:rsidR="00316449" w:rsidRPr="00160992">
        <w:rPr>
          <w:rFonts w:ascii="Times New Roman" w:hAnsi="Times New Roman" w:cs="Times New Roman"/>
          <w:sz w:val="24"/>
          <w:szCs w:val="24"/>
          <w:lang w:val="en-US"/>
        </w:rPr>
        <w:t>ed</w:t>
      </w:r>
      <w:r w:rsidR="004504F0" w:rsidRPr="00160992">
        <w:rPr>
          <w:rFonts w:ascii="Times New Roman" w:hAnsi="Times New Roman" w:cs="Times New Roman"/>
          <w:sz w:val="24"/>
          <w:szCs w:val="24"/>
          <w:lang w:val="en-US"/>
        </w:rPr>
        <w:t xml:space="preserve"> the </w:t>
      </w:r>
      <w:r w:rsidR="002D5134" w:rsidRPr="00160992">
        <w:rPr>
          <w:rFonts w:ascii="Times New Roman" w:hAnsi="Times New Roman" w:cs="Times New Roman"/>
          <w:sz w:val="24"/>
          <w:szCs w:val="24"/>
          <w:lang w:val="en-US"/>
        </w:rPr>
        <w:t xml:space="preserve">most abundant </w:t>
      </w:r>
      <w:r w:rsidR="004504F0" w:rsidRPr="00160992">
        <w:rPr>
          <w:rFonts w:ascii="Times New Roman" w:hAnsi="Times New Roman" w:cs="Times New Roman"/>
          <w:sz w:val="24"/>
          <w:szCs w:val="24"/>
          <w:lang w:val="en-US"/>
        </w:rPr>
        <w:t xml:space="preserve">phages </w:t>
      </w:r>
      <w:r w:rsidR="002D5134" w:rsidRPr="00160992">
        <w:rPr>
          <w:rFonts w:ascii="Times New Roman" w:hAnsi="Times New Roman" w:cs="Times New Roman"/>
          <w:sz w:val="24"/>
          <w:szCs w:val="24"/>
          <w:lang w:val="en-US"/>
        </w:rPr>
        <w:t xml:space="preserve">among the three groups, however </w:t>
      </w:r>
      <w:r w:rsidR="004504F0" w:rsidRPr="00160992">
        <w:rPr>
          <w:rFonts w:ascii="Times New Roman" w:hAnsi="Times New Roman" w:cs="Times New Roman"/>
          <w:sz w:val="24"/>
          <w:szCs w:val="24"/>
          <w:lang w:val="en-US"/>
        </w:rPr>
        <w:t xml:space="preserve">no significant difference </w:t>
      </w:r>
      <w:r w:rsidR="002D5134" w:rsidRPr="00160992">
        <w:rPr>
          <w:rFonts w:ascii="Times New Roman" w:hAnsi="Times New Roman" w:cs="Times New Roman"/>
          <w:sz w:val="24"/>
          <w:szCs w:val="24"/>
          <w:lang w:val="en-US"/>
        </w:rPr>
        <w:t>between groups was observed. Contrary,</w:t>
      </w:r>
      <w:r w:rsidR="004504F0" w:rsidRPr="00160992">
        <w:rPr>
          <w:rFonts w:ascii="Times New Roman" w:hAnsi="Times New Roman" w:cs="Times New Roman"/>
          <w:sz w:val="24"/>
          <w:szCs w:val="24"/>
          <w:lang w:val="en-US"/>
        </w:rPr>
        <w:t xml:space="preserve"> the Alpha_1 and Alpha_4 </w:t>
      </w:r>
      <w:r w:rsidR="002D5134" w:rsidRPr="00160992">
        <w:rPr>
          <w:rFonts w:ascii="Times New Roman" w:hAnsi="Times New Roman" w:cs="Times New Roman"/>
          <w:sz w:val="24"/>
          <w:szCs w:val="24"/>
          <w:lang w:val="en-US"/>
        </w:rPr>
        <w:t xml:space="preserve">were </w:t>
      </w:r>
      <w:r w:rsidR="004504F0" w:rsidRPr="00160992">
        <w:rPr>
          <w:rFonts w:ascii="Times New Roman" w:hAnsi="Times New Roman" w:cs="Times New Roman"/>
          <w:sz w:val="24"/>
          <w:szCs w:val="24"/>
          <w:lang w:val="en-US"/>
        </w:rPr>
        <w:t xml:space="preserve">significantly increased </w:t>
      </w:r>
      <w:r w:rsidR="002D5134" w:rsidRPr="00160992">
        <w:rPr>
          <w:rFonts w:ascii="Times New Roman" w:hAnsi="Times New Roman" w:cs="Times New Roman"/>
          <w:sz w:val="24"/>
          <w:szCs w:val="24"/>
          <w:lang w:val="en-US"/>
        </w:rPr>
        <w:t xml:space="preserve">in NW as compared to O and OMS, </w:t>
      </w:r>
      <w:r w:rsidR="004504F0" w:rsidRPr="00160992">
        <w:rPr>
          <w:rFonts w:ascii="Times New Roman" w:hAnsi="Times New Roman" w:cs="Times New Roman"/>
          <w:sz w:val="24"/>
          <w:szCs w:val="24"/>
          <w:lang w:val="en-US"/>
        </w:rPr>
        <w:t>and Bet</w:t>
      </w:r>
      <w:r w:rsidR="002D5134" w:rsidRPr="00160992">
        <w:rPr>
          <w:rFonts w:ascii="Times New Roman" w:hAnsi="Times New Roman" w:cs="Times New Roman"/>
          <w:sz w:val="24"/>
          <w:szCs w:val="24"/>
          <w:lang w:val="en-US"/>
        </w:rPr>
        <w:t>a</w:t>
      </w:r>
      <w:r w:rsidR="004504F0" w:rsidRPr="00160992">
        <w:rPr>
          <w:rFonts w:ascii="Times New Roman" w:hAnsi="Times New Roman" w:cs="Times New Roman"/>
          <w:sz w:val="24"/>
          <w:szCs w:val="24"/>
          <w:lang w:val="en-US"/>
        </w:rPr>
        <w:t xml:space="preserve">_6 was significantly over-abundant in O as compared to NW and OMS.  </w:t>
      </w:r>
      <w:r w:rsidR="002D5134" w:rsidRPr="00160992">
        <w:rPr>
          <w:rFonts w:ascii="Times New Roman" w:hAnsi="Times New Roman" w:cs="Times New Roman"/>
          <w:sz w:val="24"/>
          <w:szCs w:val="24"/>
          <w:lang w:val="en-US"/>
        </w:rPr>
        <w:t xml:space="preserve">The Alpha_3 was over-abundant in O and OMS as compared to NW; however the difference was not significantly. </w:t>
      </w:r>
    </w:p>
    <w:p w14:paraId="51239EBA" w14:textId="77777777" w:rsidR="000B2C84" w:rsidRPr="00160992" w:rsidRDefault="00316449" w:rsidP="000B2C84">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color w:val="000000" w:themeColor="text1"/>
          <w:sz w:val="24"/>
          <w:szCs w:val="24"/>
          <w:lang w:eastAsia="es-MX"/>
        </w:rPr>
        <w:drawing>
          <wp:inline distT="0" distB="0" distL="0" distR="0" wp14:anchorId="7E56498E" wp14:editId="4F50C346">
            <wp:extent cx="2076450" cy="16245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6218" cy="1639998"/>
                    </a:xfrm>
                    <a:prstGeom prst="rect">
                      <a:avLst/>
                    </a:prstGeom>
                  </pic:spPr>
                </pic:pic>
              </a:graphicData>
            </a:graphic>
          </wp:inline>
        </w:drawing>
      </w:r>
    </w:p>
    <w:p w14:paraId="5E8D233B" w14:textId="77777777" w:rsidR="000B2C84" w:rsidRPr="00160992" w:rsidRDefault="000B2C84" w:rsidP="000B2C84">
      <w:pPr>
        <w:spacing w:after="0" w:line="480" w:lineRule="auto"/>
        <w:jc w:val="both"/>
        <w:rPr>
          <w:rFonts w:ascii="Times New Roman" w:hAnsi="Times New Roman" w:cs="Times New Roman"/>
          <w:sz w:val="24"/>
          <w:szCs w:val="24"/>
          <w:lang w:val="en-US"/>
        </w:rPr>
      </w:pPr>
    </w:p>
    <w:p w14:paraId="678D6A38" w14:textId="77777777" w:rsidR="000B2C84" w:rsidRPr="00160992" w:rsidRDefault="00316449" w:rsidP="000B2C84">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color w:val="000000" w:themeColor="text1"/>
          <w:sz w:val="24"/>
          <w:szCs w:val="24"/>
          <w:lang w:eastAsia="es-MX"/>
        </w:rPr>
        <w:drawing>
          <wp:inline distT="0" distB="0" distL="0" distR="0" wp14:anchorId="6860237A" wp14:editId="4B3DF15C">
            <wp:extent cx="4076700" cy="177127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700" cy="1771275"/>
                    </a:xfrm>
                    <a:prstGeom prst="rect">
                      <a:avLst/>
                    </a:prstGeom>
                  </pic:spPr>
                </pic:pic>
              </a:graphicData>
            </a:graphic>
          </wp:inline>
        </w:drawing>
      </w:r>
    </w:p>
    <w:p w14:paraId="3730D3BD" w14:textId="77777777" w:rsidR="000B2C84" w:rsidRPr="00160992" w:rsidRDefault="00316449" w:rsidP="000B2C84">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color w:val="000000" w:themeColor="text1"/>
          <w:sz w:val="24"/>
          <w:szCs w:val="24"/>
          <w:lang w:eastAsia="es-MX"/>
        </w:rPr>
        <w:lastRenderedPageBreak/>
        <w:drawing>
          <wp:inline distT="0" distB="0" distL="0" distR="0" wp14:anchorId="226141CC" wp14:editId="0825EDC1">
            <wp:extent cx="3732263" cy="3130812"/>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1136" cy="3146644"/>
                    </a:xfrm>
                    <a:prstGeom prst="rect">
                      <a:avLst/>
                    </a:prstGeom>
                  </pic:spPr>
                </pic:pic>
              </a:graphicData>
            </a:graphic>
          </wp:inline>
        </w:drawing>
      </w:r>
    </w:p>
    <w:p w14:paraId="6737DAFD" w14:textId="77777777" w:rsidR="000B2C84" w:rsidRPr="00160992" w:rsidRDefault="000B2C84" w:rsidP="000B2C84">
      <w:pPr>
        <w:spacing w:after="0" w:line="480" w:lineRule="auto"/>
        <w:jc w:val="both"/>
        <w:rPr>
          <w:rFonts w:ascii="Times New Roman" w:hAnsi="Times New Roman" w:cs="Times New Roman"/>
          <w:sz w:val="24"/>
          <w:szCs w:val="24"/>
          <w:lang w:val="en-US"/>
        </w:rPr>
      </w:pPr>
    </w:p>
    <w:p w14:paraId="64D91A3D" w14:textId="77777777" w:rsidR="00142D78" w:rsidRPr="00160992" w:rsidRDefault="005503C3" w:rsidP="00465784">
      <w:pPr>
        <w:spacing w:after="0" w:line="480" w:lineRule="auto"/>
        <w:jc w:val="both"/>
        <w:rPr>
          <w:rFonts w:ascii="Times New Roman" w:hAnsi="Times New Roman" w:cs="Times New Roman"/>
          <w:b/>
          <w:sz w:val="24"/>
          <w:szCs w:val="24"/>
          <w:lang w:val="en-US"/>
        </w:rPr>
      </w:pPr>
      <w:r w:rsidRPr="00160992">
        <w:rPr>
          <w:rFonts w:ascii="Times New Roman" w:hAnsi="Times New Roman" w:cs="Times New Roman"/>
          <w:b/>
          <w:sz w:val="24"/>
          <w:szCs w:val="24"/>
          <w:lang w:val="en-US"/>
        </w:rPr>
        <w:t xml:space="preserve">3. </w:t>
      </w:r>
      <w:r w:rsidR="00465784" w:rsidRPr="00160992">
        <w:rPr>
          <w:rFonts w:ascii="Times New Roman" w:hAnsi="Times New Roman" w:cs="Times New Roman"/>
          <w:b/>
          <w:sz w:val="24"/>
          <w:szCs w:val="24"/>
          <w:lang w:val="en-US"/>
        </w:rPr>
        <w:t>Alfa diversity</w:t>
      </w:r>
    </w:p>
    <w:p w14:paraId="77D07970" w14:textId="77777777" w:rsidR="008459C5" w:rsidRPr="00160992" w:rsidRDefault="005503C3" w:rsidP="008459C5">
      <w:pPr>
        <w:spacing w:after="0" w:line="480" w:lineRule="auto"/>
        <w:ind w:firstLine="708"/>
        <w:jc w:val="both"/>
        <w:rPr>
          <w:rFonts w:ascii="Times New Roman" w:hAnsi="Times New Roman" w:cs="Times New Roman"/>
          <w:color w:val="000000"/>
          <w:sz w:val="24"/>
          <w:szCs w:val="24"/>
          <w:shd w:val="clear" w:color="auto" w:fill="FFFFFF"/>
          <w:lang w:val="en-US"/>
        </w:rPr>
      </w:pPr>
      <w:r w:rsidRPr="00160992">
        <w:rPr>
          <w:rFonts w:ascii="Times New Roman" w:hAnsi="Times New Roman" w:cs="Times New Roman"/>
          <w:color w:val="000000"/>
          <w:sz w:val="24"/>
          <w:szCs w:val="24"/>
          <w:shd w:val="clear" w:color="auto" w:fill="FFFFFF"/>
          <w:lang w:val="en-US"/>
        </w:rPr>
        <w:t xml:space="preserve">The </w:t>
      </w:r>
      <w:r w:rsidR="00D833C6" w:rsidRPr="00160992">
        <w:rPr>
          <w:rFonts w:ascii="Times New Roman" w:hAnsi="Times New Roman" w:cs="Times New Roman"/>
          <w:sz w:val="24"/>
          <w:szCs w:val="24"/>
          <w:u w:val="single"/>
          <w:lang w:val="en-US"/>
        </w:rPr>
        <w:t>normalized reads-count table</w:t>
      </w:r>
      <w:r w:rsidR="00D833C6" w:rsidRPr="00160992">
        <w:rPr>
          <w:rFonts w:ascii="Times New Roman" w:hAnsi="Times New Roman" w:cs="Times New Roman"/>
          <w:color w:val="000000"/>
          <w:sz w:val="24"/>
          <w:szCs w:val="24"/>
          <w:shd w:val="clear" w:color="auto" w:fill="FFFFFF"/>
          <w:lang w:val="en-US"/>
        </w:rPr>
        <w:t xml:space="preserve"> </w:t>
      </w:r>
      <w:r w:rsidR="008459C5" w:rsidRPr="00160992">
        <w:rPr>
          <w:rFonts w:ascii="Times New Roman" w:hAnsi="Times New Roman" w:cs="Times New Roman"/>
          <w:color w:val="000000"/>
          <w:sz w:val="24"/>
          <w:szCs w:val="24"/>
          <w:shd w:val="clear" w:color="auto" w:fill="FFFFFF"/>
          <w:lang w:val="en-US"/>
        </w:rPr>
        <w:t xml:space="preserve">to </w:t>
      </w:r>
      <w:proofErr w:type="spellStart"/>
      <w:r w:rsidR="008459C5" w:rsidRPr="00160992">
        <w:rPr>
          <w:rFonts w:ascii="Times New Roman" w:hAnsi="Times New Roman" w:cs="Times New Roman"/>
          <w:color w:val="000000"/>
          <w:sz w:val="24"/>
          <w:szCs w:val="24"/>
          <w:shd w:val="clear" w:color="auto" w:fill="FFFFFF"/>
          <w:lang w:val="en-US"/>
        </w:rPr>
        <w:t>crAssphage</w:t>
      </w:r>
      <w:proofErr w:type="spellEnd"/>
      <w:r w:rsidR="008459C5" w:rsidRPr="00160992">
        <w:rPr>
          <w:rFonts w:ascii="Times New Roman" w:hAnsi="Times New Roman" w:cs="Times New Roman"/>
          <w:color w:val="000000"/>
          <w:sz w:val="24"/>
          <w:szCs w:val="24"/>
          <w:shd w:val="clear" w:color="auto" w:fill="FFFFFF"/>
          <w:lang w:val="en-US"/>
        </w:rPr>
        <w:t xml:space="preserve"> genome</w:t>
      </w:r>
      <w:r w:rsidR="00D833C6" w:rsidRPr="00160992">
        <w:rPr>
          <w:rFonts w:ascii="Times New Roman" w:hAnsi="Times New Roman" w:cs="Times New Roman"/>
          <w:color w:val="000000"/>
          <w:sz w:val="24"/>
          <w:szCs w:val="24"/>
          <w:shd w:val="clear" w:color="auto" w:fill="FFFFFF"/>
          <w:lang w:val="en-US"/>
        </w:rPr>
        <w:t>s was</w:t>
      </w:r>
      <w:r w:rsidRPr="00160992">
        <w:rPr>
          <w:rFonts w:ascii="Times New Roman" w:hAnsi="Times New Roman" w:cs="Times New Roman"/>
          <w:color w:val="000000"/>
          <w:sz w:val="24"/>
          <w:szCs w:val="24"/>
          <w:shd w:val="clear" w:color="auto" w:fill="FFFFFF"/>
          <w:lang w:val="en-US"/>
        </w:rPr>
        <w:t xml:space="preserve"> used to analyze the alpha diversity among samples</w:t>
      </w:r>
      <w:r w:rsidR="00D833C6" w:rsidRPr="00160992">
        <w:rPr>
          <w:rFonts w:ascii="Times New Roman" w:hAnsi="Times New Roman" w:cs="Times New Roman"/>
          <w:color w:val="000000"/>
          <w:sz w:val="24"/>
          <w:szCs w:val="24"/>
          <w:shd w:val="clear" w:color="auto" w:fill="FFFFFF"/>
          <w:lang w:val="en-US"/>
        </w:rPr>
        <w:t xml:space="preserve"> at 999 repetitions</w:t>
      </w:r>
      <w:r w:rsidRPr="00160992">
        <w:rPr>
          <w:rFonts w:ascii="Times New Roman" w:hAnsi="Times New Roman" w:cs="Times New Roman"/>
          <w:color w:val="000000"/>
          <w:sz w:val="24"/>
          <w:szCs w:val="24"/>
          <w:shd w:val="clear" w:color="auto" w:fill="FFFFFF"/>
          <w:lang w:val="en-US"/>
        </w:rPr>
        <w:t xml:space="preserve"> (see method</w:t>
      </w:r>
      <w:r w:rsidR="00D833C6" w:rsidRPr="00160992">
        <w:rPr>
          <w:rFonts w:ascii="Times New Roman" w:hAnsi="Times New Roman" w:cs="Times New Roman"/>
          <w:color w:val="000000"/>
          <w:sz w:val="24"/>
          <w:szCs w:val="24"/>
          <w:shd w:val="clear" w:color="auto" w:fill="FFFFFF"/>
          <w:lang w:val="en-US"/>
        </w:rPr>
        <w:t>s</w:t>
      </w:r>
      <w:r w:rsidRPr="00160992">
        <w:rPr>
          <w:rFonts w:ascii="Times New Roman" w:hAnsi="Times New Roman" w:cs="Times New Roman"/>
          <w:color w:val="000000"/>
          <w:sz w:val="24"/>
          <w:szCs w:val="24"/>
          <w:shd w:val="clear" w:color="auto" w:fill="FFFFFF"/>
          <w:lang w:val="en-US"/>
        </w:rPr>
        <w:t xml:space="preserve">). </w:t>
      </w:r>
      <w:r w:rsidR="00804DB9" w:rsidRPr="00160992">
        <w:rPr>
          <w:rFonts w:ascii="Times New Roman" w:hAnsi="Times New Roman" w:cs="Times New Roman"/>
          <w:color w:val="000000"/>
          <w:sz w:val="24"/>
          <w:szCs w:val="24"/>
          <w:shd w:val="clear" w:color="auto" w:fill="FFFFFF"/>
          <w:lang w:val="en-US"/>
        </w:rPr>
        <w:t>The alpha diversities showed that phage diver</w:t>
      </w:r>
      <w:r w:rsidR="00D833C6" w:rsidRPr="00160992">
        <w:rPr>
          <w:rFonts w:ascii="Times New Roman" w:hAnsi="Times New Roman" w:cs="Times New Roman"/>
          <w:color w:val="000000"/>
          <w:sz w:val="24"/>
          <w:szCs w:val="24"/>
          <w:shd w:val="clear" w:color="auto" w:fill="FFFFFF"/>
          <w:lang w:val="en-US"/>
        </w:rPr>
        <w:t>sity and richness decreased in O</w:t>
      </w:r>
      <w:r w:rsidR="00804DB9" w:rsidRPr="00160992">
        <w:rPr>
          <w:rFonts w:ascii="Times New Roman" w:hAnsi="Times New Roman" w:cs="Times New Roman"/>
          <w:color w:val="000000"/>
          <w:sz w:val="24"/>
          <w:szCs w:val="24"/>
          <w:shd w:val="clear" w:color="auto" w:fill="FFFFFF"/>
          <w:lang w:val="en-US"/>
        </w:rPr>
        <w:t xml:space="preserve"> and OMS compared to NW (figure x), although the differences among groups were not significant. </w:t>
      </w:r>
    </w:p>
    <w:p w14:paraId="13CFB161" w14:textId="77777777" w:rsidR="008459C5" w:rsidRPr="00160992" w:rsidRDefault="008459C5" w:rsidP="008459C5">
      <w:pPr>
        <w:spacing w:after="0" w:line="480" w:lineRule="auto"/>
        <w:jc w:val="both"/>
        <w:rPr>
          <w:rFonts w:ascii="Times New Roman" w:hAnsi="Times New Roman" w:cs="Times New Roman"/>
          <w:color w:val="000000"/>
          <w:sz w:val="24"/>
          <w:szCs w:val="24"/>
          <w:shd w:val="clear" w:color="auto" w:fill="FFFFFF"/>
          <w:lang w:val="en-US"/>
        </w:rPr>
      </w:pPr>
      <w:r w:rsidRPr="00160992">
        <w:rPr>
          <w:rFonts w:ascii="Times New Roman" w:hAnsi="Times New Roman" w:cs="Times New Roman"/>
          <w:b/>
          <w:bCs/>
          <w:noProof/>
          <w:color w:val="000000" w:themeColor="text1"/>
          <w:sz w:val="24"/>
          <w:szCs w:val="24"/>
          <w:lang w:eastAsia="es-MX"/>
        </w:rPr>
        <w:drawing>
          <wp:inline distT="0" distB="0" distL="0" distR="0" wp14:anchorId="321EB2E5" wp14:editId="5EC1D45B">
            <wp:extent cx="1741060" cy="13208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8445" cy="1341575"/>
                    </a:xfrm>
                    <a:prstGeom prst="rect">
                      <a:avLst/>
                    </a:prstGeom>
                  </pic:spPr>
                </pic:pic>
              </a:graphicData>
            </a:graphic>
          </wp:inline>
        </w:drawing>
      </w:r>
      <w:r w:rsidRPr="00160992">
        <w:rPr>
          <w:rFonts w:ascii="Times New Roman" w:hAnsi="Times New Roman" w:cs="Times New Roman"/>
          <w:noProof/>
          <w:sz w:val="24"/>
          <w:szCs w:val="24"/>
          <w:lang w:eastAsia="es-MX"/>
        </w:rPr>
        <w:drawing>
          <wp:inline distT="0" distB="0" distL="0" distR="0" wp14:anchorId="4CFC86BE" wp14:editId="0EC9FF24">
            <wp:extent cx="1765300" cy="1285698"/>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3167" cy="1320561"/>
                    </a:xfrm>
                    <a:prstGeom prst="rect">
                      <a:avLst/>
                    </a:prstGeom>
                  </pic:spPr>
                </pic:pic>
              </a:graphicData>
            </a:graphic>
          </wp:inline>
        </w:drawing>
      </w:r>
    </w:p>
    <w:p w14:paraId="21D49B19" w14:textId="77777777" w:rsidR="00CF7744" w:rsidRPr="00160992" w:rsidRDefault="00584AC1" w:rsidP="00584AC1">
      <w:pPr>
        <w:spacing w:after="0" w:line="480" w:lineRule="auto"/>
        <w:ind w:firstLine="708"/>
        <w:jc w:val="both"/>
        <w:rPr>
          <w:rFonts w:ascii="Times New Roman" w:hAnsi="Times New Roman" w:cs="Times New Roman"/>
          <w:color w:val="000000"/>
          <w:sz w:val="24"/>
          <w:szCs w:val="24"/>
          <w:shd w:val="clear" w:color="auto" w:fill="FFFFFF"/>
          <w:lang w:val="en-US"/>
        </w:rPr>
      </w:pPr>
      <w:r w:rsidRPr="00160992">
        <w:rPr>
          <w:rFonts w:ascii="Times New Roman" w:hAnsi="Times New Roman" w:cs="Times New Roman"/>
          <w:color w:val="000000"/>
          <w:sz w:val="24"/>
          <w:szCs w:val="24"/>
          <w:shd w:val="clear" w:color="auto" w:fill="FFFFFF"/>
          <w:lang w:val="en-US"/>
        </w:rPr>
        <w:t xml:space="preserve">We also performed beta-diversity analysis to known if there was a clustering of crass-like associated with the disease; however not clustering was observed (Fig. </w:t>
      </w:r>
      <w:proofErr w:type="spellStart"/>
      <w:r w:rsidRPr="00160992">
        <w:rPr>
          <w:rFonts w:ascii="Times New Roman" w:hAnsi="Times New Roman" w:cs="Times New Roman"/>
          <w:color w:val="000000"/>
          <w:sz w:val="24"/>
          <w:szCs w:val="24"/>
          <w:shd w:val="clear" w:color="auto" w:fill="FFFFFF"/>
          <w:lang w:val="en-US"/>
        </w:rPr>
        <w:t>Supl</w:t>
      </w:r>
      <w:proofErr w:type="spellEnd"/>
      <w:r w:rsidRPr="00160992">
        <w:rPr>
          <w:rFonts w:ascii="Times New Roman" w:hAnsi="Times New Roman" w:cs="Times New Roman"/>
          <w:color w:val="000000"/>
          <w:sz w:val="24"/>
          <w:szCs w:val="24"/>
          <w:shd w:val="clear" w:color="auto" w:fill="FFFFFF"/>
          <w:lang w:val="en-US"/>
        </w:rPr>
        <w:t xml:space="preserve">. X). </w:t>
      </w:r>
    </w:p>
    <w:p w14:paraId="744EE525" w14:textId="77777777" w:rsidR="00C2436E" w:rsidRPr="00160992" w:rsidRDefault="00C2436E" w:rsidP="00643FE9">
      <w:pPr>
        <w:spacing w:after="0" w:line="480" w:lineRule="auto"/>
        <w:jc w:val="both"/>
        <w:rPr>
          <w:rFonts w:ascii="Times New Roman" w:hAnsi="Times New Roman" w:cs="Times New Roman"/>
          <w:sz w:val="24"/>
          <w:szCs w:val="24"/>
          <w:lang w:val="en-US"/>
        </w:rPr>
      </w:pPr>
    </w:p>
    <w:p w14:paraId="11B9BF32" w14:textId="77777777" w:rsidR="00643FE9" w:rsidRPr="00160992" w:rsidRDefault="00643FE9" w:rsidP="00643FE9">
      <w:pPr>
        <w:spacing w:after="0" w:line="480" w:lineRule="auto"/>
        <w:jc w:val="both"/>
        <w:rPr>
          <w:rFonts w:ascii="Times New Roman" w:hAnsi="Times New Roman" w:cs="Times New Roman"/>
          <w:b/>
          <w:sz w:val="24"/>
          <w:szCs w:val="24"/>
          <w:lang w:val="en-US"/>
        </w:rPr>
      </w:pPr>
      <w:r w:rsidRPr="00160992">
        <w:rPr>
          <w:rFonts w:ascii="Times New Roman" w:hAnsi="Times New Roman" w:cs="Times New Roman"/>
          <w:b/>
          <w:sz w:val="24"/>
          <w:szCs w:val="24"/>
          <w:lang w:val="en-US"/>
        </w:rPr>
        <w:t>6. Correlations</w:t>
      </w:r>
      <w:r w:rsidR="002D1789" w:rsidRPr="00160992">
        <w:rPr>
          <w:rFonts w:ascii="Times New Roman" w:hAnsi="Times New Roman" w:cs="Times New Roman"/>
          <w:b/>
          <w:sz w:val="24"/>
          <w:szCs w:val="24"/>
          <w:lang w:val="en-US"/>
        </w:rPr>
        <w:t xml:space="preserve"> of </w:t>
      </w:r>
      <w:proofErr w:type="spellStart"/>
      <w:r w:rsidR="002D1789" w:rsidRPr="00160992">
        <w:rPr>
          <w:rFonts w:ascii="Times New Roman" w:hAnsi="Times New Roman" w:cs="Times New Roman"/>
          <w:b/>
          <w:sz w:val="24"/>
          <w:szCs w:val="24"/>
          <w:lang w:val="en-US"/>
        </w:rPr>
        <w:t>crAssphages</w:t>
      </w:r>
      <w:proofErr w:type="spellEnd"/>
      <w:r w:rsidRPr="00160992">
        <w:rPr>
          <w:rFonts w:ascii="Times New Roman" w:hAnsi="Times New Roman" w:cs="Times New Roman"/>
          <w:b/>
          <w:sz w:val="24"/>
          <w:szCs w:val="24"/>
          <w:lang w:val="en-US"/>
        </w:rPr>
        <w:t xml:space="preserve"> with </w:t>
      </w:r>
      <w:r w:rsidR="002D1789" w:rsidRPr="00160992">
        <w:rPr>
          <w:rFonts w:ascii="Times New Roman" w:hAnsi="Times New Roman" w:cs="Times New Roman"/>
          <w:b/>
          <w:sz w:val="24"/>
          <w:szCs w:val="24"/>
          <w:lang w:val="en-US"/>
        </w:rPr>
        <w:t xml:space="preserve">bacterial host </w:t>
      </w:r>
    </w:p>
    <w:p w14:paraId="1DE8934B" w14:textId="77777777" w:rsidR="007E0D03" w:rsidRPr="00160992" w:rsidRDefault="00527D4F" w:rsidP="007E0D03">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lastRenderedPageBreak/>
        <w:t xml:space="preserve">We next assessed whether the abundance of the </w:t>
      </w:r>
      <w:r w:rsidR="00C614FB" w:rsidRPr="00160992">
        <w:rPr>
          <w:rFonts w:ascii="Times New Roman" w:hAnsi="Times New Roman" w:cs="Times New Roman"/>
          <w:sz w:val="24"/>
          <w:szCs w:val="24"/>
          <w:lang w:val="en-US"/>
        </w:rPr>
        <w:t xml:space="preserve">total </w:t>
      </w:r>
      <w:r w:rsidRPr="00160992">
        <w:rPr>
          <w:rFonts w:ascii="Times New Roman" w:hAnsi="Times New Roman" w:cs="Times New Roman"/>
          <w:sz w:val="24"/>
          <w:szCs w:val="24"/>
          <w:lang w:val="en-US"/>
        </w:rPr>
        <w:t xml:space="preserve">crass-like phages was associated with a parallel change in important bacterial populations, which was suggested as possible hosts. To this end we selected the 16srRNA sequencing data of </w:t>
      </w:r>
      <w:r w:rsidR="007E0D03" w:rsidRPr="00160992">
        <w:rPr>
          <w:rFonts w:ascii="Times New Roman" w:hAnsi="Times New Roman" w:cs="Times New Roman"/>
          <w:sz w:val="24"/>
          <w:szCs w:val="24"/>
          <w:lang w:val="en-US"/>
        </w:rPr>
        <w:t xml:space="preserve">following </w:t>
      </w:r>
      <w:r w:rsidRPr="00160992">
        <w:rPr>
          <w:rFonts w:ascii="Times New Roman" w:hAnsi="Times New Roman" w:cs="Times New Roman"/>
          <w:sz w:val="24"/>
          <w:szCs w:val="24"/>
          <w:lang w:val="en-US"/>
        </w:rPr>
        <w:t xml:space="preserve">bacterial taxa: </w:t>
      </w:r>
      <w:proofErr w:type="spellStart"/>
      <w:r w:rsidRPr="00160992">
        <w:rPr>
          <w:rFonts w:ascii="Times New Roman" w:hAnsi="Times New Roman" w:cs="Times New Roman"/>
          <w:sz w:val="24"/>
          <w:szCs w:val="24"/>
          <w:lang w:val="en-US"/>
        </w:rPr>
        <w:t>Bacteroidales</w:t>
      </w:r>
      <w:proofErr w:type="spellEnd"/>
      <w:r w:rsidRPr="00160992">
        <w:rPr>
          <w:rFonts w:ascii="Times New Roman" w:hAnsi="Times New Roman" w:cs="Times New Roman"/>
          <w:sz w:val="24"/>
          <w:szCs w:val="24"/>
          <w:lang w:val="en-US"/>
        </w:rPr>
        <w:t xml:space="preserve">, Bacteroidetes, </w:t>
      </w:r>
      <w:proofErr w:type="spellStart"/>
      <w:r w:rsidRPr="00160992">
        <w:rPr>
          <w:rFonts w:ascii="Times New Roman" w:hAnsi="Times New Roman" w:cs="Times New Roman"/>
          <w:sz w:val="24"/>
          <w:szCs w:val="24"/>
          <w:lang w:val="en-US"/>
        </w:rPr>
        <w:t>Collinsella</w:t>
      </w:r>
      <w:proofErr w:type="spellEnd"/>
      <w:r w:rsidRPr="00160992">
        <w:rPr>
          <w:rFonts w:ascii="Times New Roman" w:hAnsi="Times New Roman" w:cs="Times New Roman"/>
          <w:sz w:val="24"/>
          <w:szCs w:val="24"/>
          <w:lang w:val="en-US"/>
        </w:rPr>
        <w:t xml:space="preserve">, Bacteroides, </w:t>
      </w:r>
      <w:proofErr w:type="spellStart"/>
      <w:r w:rsidRPr="00160992">
        <w:rPr>
          <w:rFonts w:ascii="Times New Roman" w:hAnsi="Times New Roman" w:cs="Times New Roman"/>
          <w:sz w:val="24"/>
          <w:szCs w:val="24"/>
          <w:lang w:val="en-US"/>
        </w:rPr>
        <w:t>Bacteroidia</w:t>
      </w:r>
      <w:proofErr w:type="spellEnd"/>
      <w:r w:rsidRPr="00160992">
        <w:rPr>
          <w:rFonts w:ascii="Times New Roman" w:hAnsi="Times New Roman" w:cs="Times New Roman"/>
          <w:sz w:val="24"/>
          <w:szCs w:val="24"/>
          <w:lang w:val="en-US"/>
        </w:rPr>
        <w:t xml:space="preserve">, and </w:t>
      </w:r>
      <w:proofErr w:type="spellStart"/>
      <w:r w:rsidRPr="00160992">
        <w:rPr>
          <w:rFonts w:ascii="Times New Roman" w:hAnsi="Times New Roman" w:cs="Times New Roman"/>
          <w:sz w:val="24"/>
          <w:szCs w:val="24"/>
          <w:lang w:val="en-US"/>
        </w:rPr>
        <w:t>Prevotellaceae</w:t>
      </w:r>
      <w:proofErr w:type="spellEnd"/>
      <w:r w:rsidRPr="00160992">
        <w:rPr>
          <w:rFonts w:ascii="Times New Roman" w:hAnsi="Times New Roman" w:cs="Times New Roman"/>
          <w:sz w:val="24"/>
          <w:szCs w:val="24"/>
          <w:lang w:val="en-US"/>
        </w:rPr>
        <w:t xml:space="preserve"> and calculated the Spearman correlation between them and the crass-like genomes</w:t>
      </w:r>
      <w:r w:rsidR="00C614FB" w:rsidRPr="00160992">
        <w:rPr>
          <w:rFonts w:ascii="Times New Roman" w:hAnsi="Times New Roman" w:cs="Times New Roman"/>
          <w:sz w:val="24"/>
          <w:szCs w:val="24"/>
          <w:lang w:val="en-US"/>
        </w:rPr>
        <w:t xml:space="preserve"> in all samples</w:t>
      </w:r>
      <w:r w:rsidRPr="00160992">
        <w:rPr>
          <w:rFonts w:ascii="Times New Roman" w:hAnsi="Times New Roman" w:cs="Times New Roman"/>
          <w:sz w:val="24"/>
          <w:szCs w:val="24"/>
          <w:lang w:val="en-US"/>
        </w:rPr>
        <w:t xml:space="preserve">. </w:t>
      </w:r>
      <w:r w:rsidR="00C614FB" w:rsidRPr="00160992">
        <w:rPr>
          <w:rFonts w:ascii="Times New Roman" w:hAnsi="Times New Roman" w:cs="Times New Roman"/>
          <w:sz w:val="24"/>
          <w:szCs w:val="24"/>
          <w:lang w:val="en-US"/>
        </w:rPr>
        <w:t xml:space="preserve">However, we do not found any significant correlation. </w:t>
      </w:r>
    </w:p>
    <w:p w14:paraId="7E676B93" w14:textId="77777777" w:rsidR="00F9175D" w:rsidRPr="00160992" w:rsidRDefault="007E0D03" w:rsidP="007E0D03">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On the other hand, w</w:t>
      </w:r>
      <w:r w:rsidR="00F9175D" w:rsidRPr="00160992">
        <w:rPr>
          <w:rFonts w:ascii="Times New Roman" w:hAnsi="Times New Roman" w:cs="Times New Roman"/>
          <w:sz w:val="24"/>
          <w:szCs w:val="24"/>
          <w:lang w:val="en-US"/>
        </w:rPr>
        <w:t xml:space="preserve">e analyzed the abundance of host </w:t>
      </w:r>
      <w:r w:rsidRPr="00160992">
        <w:rPr>
          <w:rFonts w:ascii="Times New Roman" w:hAnsi="Times New Roman" w:cs="Times New Roman"/>
          <w:sz w:val="24"/>
          <w:szCs w:val="24"/>
          <w:lang w:val="en-US"/>
        </w:rPr>
        <w:t xml:space="preserve">bacterial </w:t>
      </w:r>
      <w:r w:rsidR="00F9175D" w:rsidRPr="00160992">
        <w:rPr>
          <w:rFonts w:ascii="Times New Roman" w:hAnsi="Times New Roman" w:cs="Times New Roman"/>
          <w:sz w:val="24"/>
          <w:szCs w:val="24"/>
          <w:lang w:val="en-US"/>
        </w:rPr>
        <w:t xml:space="preserve">taxa and found that Bacteroidetes, </w:t>
      </w:r>
      <w:proofErr w:type="spellStart"/>
      <w:r w:rsidR="00F9175D" w:rsidRPr="00160992">
        <w:rPr>
          <w:rFonts w:ascii="Times New Roman" w:hAnsi="Times New Roman" w:cs="Times New Roman"/>
          <w:sz w:val="24"/>
          <w:szCs w:val="24"/>
          <w:lang w:val="en-US"/>
        </w:rPr>
        <w:t>Bacteroidia</w:t>
      </w:r>
      <w:proofErr w:type="spellEnd"/>
      <w:r w:rsidR="00F9175D" w:rsidRPr="00160992">
        <w:rPr>
          <w:rFonts w:ascii="Times New Roman" w:hAnsi="Times New Roman" w:cs="Times New Roman"/>
          <w:sz w:val="24"/>
          <w:szCs w:val="24"/>
          <w:lang w:val="en-US"/>
        </w:rPr>
        <w:t xml:space="preserve"> and </w:t>
      </w:r>
      <w:proofErr w:type="spellStart"/>
      <w:r w:rsidR="00F9175D" w:rsidRPr="00160992">
        <w:rPr>
          <w:rFonts w:ascii="Times New Roman" w:hAnsi="Times New Roman" w:cs="Times New Roman"/>
          <w:sz w:val="24"/>
          <w:szCs w:val="24"/>
          <w:lang w:val="en-US"/>
        </w:rPr>
        <w:t>Bacteroidales</w:t>
      </w:r>
      <w:proofErr w:type="spellEnd"/>
      <w:r w:rsidR="00F9175D" w:rsidRPr="00160992">
        <w:rPr>
          <w:rFonts w:ascii="Times New Roman" w:hAnsi="Times New Roman" w:cs="Times New Roman"/>
          <w:sz w:val="24"/>
          <w:szCs w:val="24"/>
          <w:lang w:val="en-US"/>
        </w:rPr>
        <w:t xml:space="preserve"> were significantly decreased in O and OMS (Fig. x), suggesting a possible relation with the decreased abundance, richness and diversity of </w:t>
      </w:r>
      <w:proofErr w:type="spellStart"/>
      <w:r w:rsidR="00F9175D" w:rsidRPr="00160992">
        <w:rPr>
          <w:rFonts w:ascii="Times New Roman" w:hAnsi="Times New Roman" w:cs="Times New Roman"/>
          <w:sz w:val="24"/>
          <w:szCs w:val="24"/>
          <w:lang w:val="en-US"/>
        </w:rPr>
        <w:t>crAssphages</w:t>
      </w:r>
      <w:proofErr w:type="spellEnd"/>
      <w:r w:rsidR="00F9175D" w:rsidRPr="00160992">
        <w:rPr>
          <w:rFonts w:ascii="Times New Roman" w:hAnsi="Times New Roman" w:cs="Times New Roman"/>
          <w:sz w:val="24"/>
          <w:szCs w:val="24"/>
          <w:lang w:val="en-US"/>
        </w:rPr>
        <w:t xml:space="preserve">. </w:t>
      </w:r>
    </w:p>
    <w:p w14:paraId="6096E39B" w14:textId="77777777" w:rsidR="002D1789" w:rsidRPr="00160992" w:rsidRDefault="002D1789" w:rsidP="002D1789">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b/>
          <w:noProof/>
          <w:sz w:val="24"/>
          <w:szCs w:val="24"/>
          <w:u w:val="single"/>
          <w:lang w:eastAsia="es-MX"/>
        </w:rPr>
        <w:drawing>
          <wp:inline distT="0" distB="0" distL="0" distR="0" wp14:anchorId="764DD2EE" wp14:editId="22A1DFE9">
            <wp:extent cx="4828032" cy="322415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29213" cy="3224939"/>
                    </a:xfrm>
                    <a:prstGeom prst="rect">
                      <a:avLst/>
                    </a:prstGeom>
                  </pic:spPr>
                </pic:pic>
              </a:graphicData>
            </a:graphic>
          </wp:inline>
        </w:drawing>
      </w:r>
    </w:p>
    <w:p w14:paraId="17A69F3B" w14:textId="77777777" w:rsidR="002D1789" w:rsidRPr="00160992" w:rsidRDefault="002D1789" w:rsidP="002D1789">
      <w:pPr>
        <w:spacing w:after="0" w:line="480" w:lineRule="auto"/>
        <w:jc w:val="both"/>
        <w:rPr>
          <w:rFonts w:ascii="Times New Roman" w:hAnsi="Times New Roman" w:cs="Times New Roman"/>
          <w:sz w:val="24"/>
          <w:szCs w:val="24"/>
          <w:lang w:val="en-US"/>
        </w:rPr>
      </w:pPr>
    </w:p>
    <w:p w14:paraId="6E375FD1" w14:textId="77777777" w:rsidR="002D1789" w:rsidRPr="00160992" w:rsidRDefault="002D1789" w:rsidP="002D1789">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b/>
          <w:sz w:val="24"/>
          <w:szCs w:val="24"/>
          <w:lang w:val="en-US"/>
        </w:rPr>
        <w:t xml:space="preserve">7. Correlations of </w:t>
      </w:r>
      <w:proofErr w:type="spellStart"/>
      <w:r w:rsidRPr="00160992">
        <w:rPr>
          <w:rFonts w:ascii="Times New Roman" w:hAnsi="Times New Roman" w:cs="Times New Roman"/>
          <w:b/>
          <w:sz w:val="24"/>
          <w:szCs w:val="24"/>
          <w:lang w:val="en-US"/>
        </w:rPr>
        <w:t>craSphages</w:t>
      </w:r>
      <w:proofErr w:type="spellEnd"/>
      <w:r w:rsidRPr="00160992">
        <w:rPr>
          <w:rFonts w:ascii="Times New Roman" w:hAnsi="Times New Roman" w:cs="Times New Roman"/>
          <w:b/>
          <w:sz w:val="24"/>
          <w:szCs w:val="24"/>
          <w:lang w:val="en-US"/>
        </w:rPr>
        <w:t xml:space="preserve"> with microbiota and clinical and anthropometrical parameters altered by obesity and metabolic syndrome</w:t>
      </w:r>
    </w:p>
    <w:p w14:paraId="5D63B668" w14:textId="77777777" w:rsidR="007E0D03" w:rsidRPr="00160992" w:rsidRDefault="00C614FB" w:rsidP="007E0D03">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lastRenderedPageBreak/>
        <w:t xml:space="preserve">We also assessed whether all </w:t>
      </w:r>
      <w:proofErr w:type="spellStart"/>
      <w:r w:rsidRPr="00160992">
        <w:rPr>
          <w:rFonts w:ascii="Times New Roman" w:hAnsi="Times New Roman" w:cs="Times New Roman"/>
          <w:sz w:val="24"/>
          <w:szCs w:val="24"/>
          <w:lang w:val="en-US"/>
        </w:rPr>
        <w:t>crAssphages</w:t>
      </w:r>
      <w:proofErr w:type="spellEnd"/>
      <w:r w:rsidRPr="00160992">
        <w:rPr>
          <w:rFonts w:ascii="Times New Roman" w:hAnsi="Times New Roman" w:cs="Times New Roman"/>
          <w:sz w:val="24"/>
          <w:szCs w:val="24"/>
          <w:lang w:val="en-US"/>
        </w:rPr>
        <w:t xml:space="preserve"> were associated with parallel changes in bacterial populations previously associated with obesity and metabolic syndrome (</w:t>
      </w:r>
      <w:proofErr w:type="spellStart"/>
      <w:r w:rsidRPr="00160992">
        <w:rPr>
          <w:rFonts w:ascii="Times New Roman" w:hAnsi="Times New Roman" w:cs="Times New Roman"/>
          <w:sz w:val="24"/>
          <w:szCs w:val="24"/>
          <w:lang w:val="en-US"/>
        </w:rPr>
        <w:t>cita</w:t>
      </w:r>
      <w:proofErr w:type="spellEnd"/>
      <w:r w:rsidRPr="00160992">
        <w:rPr>
          <w:rFonts w:ascii="Times New Roman" w:hAnsi="Times New Roman" w:cs="Times New Roman"/>
          <w:sz w:val="24"/>
          <w:szCs w:val="24"/>
          <w:lang w:val="en-US"/>
        </w:rPr>
        <w:t xml:space="preserve"> meta). To this end, we calculated the Spearman correlation between the 16s rRNA gene sequencing data of 27 bacterial taxa and the abundance of all </w:t>
      </w:r>
      <w:proofErr w:type="spellStart"/>
      <w:r w:rsidRPr="00160992">
        <w:rPr>
          <w:rFonts w:ascii="Times New Roman" w:hAnsi="Times New Roman" w:cs="Times New Roman"/>
          <w:sz w:val="24"/>
          <w:szCs w:val="24"/>
          <w:lang w:val="en-US"/>
        </w:rPr>
        <w:t>crAssphages</w:t>
      </w:r>
      <w:proofErr w:type="spellEnd"/>
      <w:r w:rsidRPr="00160992">
        <w:rPr>
          <w:rFonts w:ascii="Times New Roman" w:hAnsi="Times New Roman" w:cs="Times New Roman"/>
          <w:sz w:val="24"/>
          <w:szCs w:val="24"/>
          <w:lang w:val="en-US"/>
        </w:rPr>
        <w:t xml:space="preserve"> in all the samples. </w:t>
      </w:r>
      <w:r w:rsidR="00DB3362" w:rsidRPr="00160992">
        <w:rPr>
          <w:rFonts w:ascii="Times New Roman" w:hAnsi="Times New Roman" w:cs="Times New Roman"/>
          <w:sz w:val="24"/>
          <w:szCs w:val="24"/>
          <w:lang w:val="en-US"/>
        </w:rPr>
        <w:t xml:space="preserve">Interestingly, </w:t>
      </w:r>
      <w:r w:rsidR="007E0D03" w:rsidRPr="00160992">
        <w:rPr>
          <w:rFonts w:ascii="Times New Roman" w:hAnsi="Times New Roman" w:cs="Times New Roman"/>
          <w:sz w:val="24"/>
          <w:szCs w:val="24"/>
          <w:lang w:val="en-US"/>
        </w:rPr>
        <w:t xml:space="preserve">we found </w:t>
      </w:r>
      <w:r w:rsidR="00DB3362" w:rsidRPr="00160992">
        <w:rPr>
          <w:rFonts w:ascii="Times New Roman" w:hAnsi="Times New Roman" w:cs="Times New Roman"/>
          <w:sz w:val="24"/>
          <w:szCs w:val="24"/>
          <w:lang w:val="en-US"/>
        </w:rPr>
        <w:t xml:space="preserve">a negative correlation between </w:t>
      </w:r>
      <w:r w:rsidR="007E0D03" w:rsidRPr="00160992">
        <w:rPr>
          <w:rFonts w:ascii="Times New Roman" w:hAnsi="Times New Roman" w:cs="Times New Roman"/>
          <w:sz w:val="24"/>
          <w:szCs w:val="24"/>
          <w:lang w:val="en-US"/>
        </w:rPr>
        <w:t xml:space="preserve">the abundances of </w:t>
      </w:r>
      <w:r w:rsidR="00DB3362" w:rsidRPr="00160992">
        <w:rPr>
          <w:rFonts w:ascii="Times New Roman" w:hAnsi="Times New Roman" w:cs="Times New Roman"/>
          <w:sz w:val="24"/>
          <w:szCs w:val="24"/>
          <w:lang w:val="en-US"/>
        </w:rPr>
        <w:t xml:space="preserve">crass phages and the order Bacilli </w:t>
      </w:r>
      <w:r w:rsidRPr="00160992">
        <w:rPr>
          <w:rFonts w:ascii="Times New Roman" w:hAnsi="Times New Roman" w:cs="Times New Roman"/>
          <w:sz w:val="24"/>
          <w:szCs w:val="24"/>
          <w:lang w:val="en-US"/>
        </w:rPr>
        <w:t>(fig x).</w:t>
      </w:r>
      <w:r w:rsidR="002D1789" w:rsidRPr="00160992">
        <w:rPr>
          <w:rFonts w:ascii="Times New Roman" w:hAnsi="Times New Roman" w:cs="Times New Roman"/>
          <w:sz w:val="24"/>
          <w:szCs w:val="24"/>
          <w:lang w:val="en-US"/>
        </w:rPr>
        <w:t xml:space="preserve"> </w:t>
      </w:r>
      <w:r w:rsidR="00CA1D97" w:rsidRPr="00160992">
        <w:rPr>
          <w:rFonts w:ascii="Times New Roman" w:hAnsi="Times New Roman" w:cs="Times New Roman"/>
          <w:sz w:val="24"/>
          <w:szCs w:val="24"/>
          <w:lang w:val="en-US"/>
        </w:rPr>
        <w:t xml:space="preserve">Bacilli were significantly more abundant in OMS than in NW. </w:t>
      </w:r>
    </w:p>
    <w:p w14:paraId="555999C2" w14:textId="77777777" w:rsidR="00C913F4" w:rsidRPr="00160992" w:rsidRDefault="00C913F4" w:rsidP="00643FE9">
      <w:pPr>
        <w:spacing w:after="0" w:line="480" w:lineRule="auto"/>
        <w:jc w:val="both"/>
        <w:rPr>
          <w:rFonts w:ascii="Times New Roman" w:hAnsi="Times New Roman" w:cs="Times New Roman"/>
          <w:sz w:val="24"/>
          <w:szCs w:val="24"/>
          <w:lang w:val="en-US"/>
        </w:rPr>
      </w:pPr>
    </w:p>
    <w:p w14:paraId="696C897B" w14:textId="77777777" w:rsidR="007E0D03" w:rsidRPr="00160992" w:rsidRDefault="007E0D03" w:rsidP="00C2436E">
      <w:pPr>
        <w:spacing w:after="0" w:line="480" w:lineRule="auto"/>
        <w:jc w:val="both"/>
        <w:rPr>
          <w:rFonts w:ascii="Times New Roman" w:hAnsi="Times New Roman" w:cs="Times New Roman"/>
          <w:noProof/>
          <w:sz w:val="24"/>
          <w:szCs w:val="24"/>
          <w:lang w:val="en-US" w:eastAsia="es-MX"/>
        </w:rPr>
      </w:pPr>
    </w:p>
    <w:p w14:paraId="03E32401" w14:textId="77777777" w:rsidR="007E0D03" w:rsidRPr="00160992" w:rsidRDefault="007E0D03" w:rsidP="00C2436E">
      <w:pPr>
        <w:spacing w:after="0" w:line="480" w:lineRule="auto"/>
        <w:jc w:val="both"/>
        <w:rPr>
          <w:rFonts w:ascii="Times New Roman" w:hAnsi="Times New Roman" w:cs="Times New Roman"/>
          <w:noProof/>
          <w:sz w:val="24"/>
          <w:szCs w:val="24"/>
          <w:lang w:val="en-US" w:eastAsia="es-MX"/>
        </w:rPr>
      </w:pPr>
    </w:p>
    <w:p w14:paraId="3BE8F88E" w14:textId="77777777" w:rsidR="00643FE9" w:rsidRPr="00160992" w:rsidRDefault="00475641" w:rsidP="00C2436E">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noProof/>
          <w:sz w:val="24"/>
          <w:szCs w:val="24"/>
          <w:lang w:eastAsia="es-MX"/>
        </w:rPr>
        <w:drawing>
          <wp:inline distT="0" distB="0" distL="0" distR="0" wp14:anchorId="3717B367" wp14:editId="234A5461">
            <wp:extent cx="2611526" cy="2611526"/>
            <wp:effectExtent l="0" t="0" r="0" b="0"/>
            <wp:docPr id="7" name="Imagen 7" descr="crasslike_average_crasslike_Bacil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slike_average_crasslike_Bacill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1527" cy="2611527"/>
                    </a:xfrm>
                    <a:prstGeom prst="rect">
                      <a:avLst/>
                    </a:prstGeom>
                    <a:noFill/>
                    <a:ln>
                      <a:noFill/>
                    </a:ln>
                  </pic:spPr>
                </pic:pic>
              </a:graphicData>
            </a:graphic>
          </wp:inline>
        </w:drawing>
      </w:r>
      <w:r w:rsidR="00CA1D97" w:rsidRPr="00160992">
        <w:rPr>
          <w:rFonts w:ascii="Times New Roman" w:hAnsi="Times New Roman" w:cs="Times New Roman"/>
          <w:noProof/>
          <w:sz w:val="24"/>
          <w:szCs w:val="24"/>
          <w:lang w:val="en-US" w:eastAsia="es-MX"/>
        </w:rPr>
        <w:t xml:space="preserve"> </w:t>
      </w:r>
      <w:r w:rsidR="00CA1D97" w:rsidRPr="00160992">
        <w:rPr>
          <w:rFonts w:ascii="Times New Roman" w:hAnsi="Times New Roman" w:cs="Times New Roman"/>
          <w:noProof/>
          <w:sz w:val="24"/>
          <w:szCs w:val="24"/>
          <w:lang w:eastAsia="es-MX"/>
        </w:rPr>
        <w:drawing>
          <wp:inline distT="0" distB="0" distL="0" distR="0" wp14:anchorId="7593DE88" wp14:editId="44CD0AAE">
            <wp:extent cx="548640" cy="2613260"/>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0193" cy="2620658"/>
                    </a:xfrm>
                    <a:prstGeom prst="rect">
                      <a:avLst/>
                    </a:prstGeom>
                  </pic:spPr>
                </pic:pic>
              </a:graphicData>
            </a:graphic>
          </wp:inline>
        </w:drawing>
      </w:r>
    </w:p>
    <w:p w14:paraId="73943048" w14:textId="77777777" w:rsidR="007E0D03" w:rsidRPr="00160992" w:rsidRDefault="007E0D03" w:rsidP="007E0D03">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We also analyzed whether all crass phages correlated with the anthropometric and clinical parameters typically altered in obesity and metabolic syndrome, such as high body mass index (BMI), low levels of high-density lipoprotein (HDL), high levels of triglycerides, high glucose level, high waist circumference, and high weight (Gallardo-Becerra et al., 2020). However, we do not found any significant correlation. </w:t>
      </w:r>
    </w:p>
    <w:p w14:paraId="170D2C0D" w14:textId="77777777" w:rsidR="00195954" w:rsidRPr="00160992" w:rsidRDefault="00195954">
      <w:pPr>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br w:type="page"/>
      </w:r>
    </w:p>
    <w:p w14:paraId="6F5FA5CB" w14:textId="77777777" w:rsidR="00643FE9" w:rsidRPr="00160992" w:rsidRDefault="00643FE9" w:rsidP="00C2436E">
      <w:pPr>
        <w:spacing w:after="0" w:line="480" w:lineRule="auto"/>
        <w:jc w:val="both"/>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lastRenderedPageBreak/>
        <w:t>Discussion</w:t>
      </w:r>
    </w:p>
    <w:p w14:paraId="436849FE" w14:textId="77777777" w:rsidR="0059678D" w:rsidRPr="00160992" w:rsidRDefault="00160992" w:rsidP="00160992">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The crass-like bacteriophages have a special and central role in the gut </w:t>
      </w:r>
      <w:proofErr w:type="spellStart"/>
      <w:r w:rsidRPr="00160992">
        <w:rPr>
          <w:rFonts w:ascii="Times New Roman" w:hAnsi="Times New Roman" w:cs="Times New Roman"/>
          <w:sz w:val="24"/>
          <w:szCs w:val="24"/>
          <w:lang w:val="en-US"/>
        </w:rPr>
        <w:t>virome</w:t>
      </w:r>
      <w:proofErr w:type="spellEnd"/>
      <w:r w:rsidRPr="00160992">
        <w:rPr>
          <w:rFonts w:ascii="Times New Roman" w:hAnsi="Times New Roman" w:cs="Times New Roman"/>
          <w:sz w:val="24"/>
          <w:szCs w:val="24"/>
          <w:lang w:val="en-US"/>
        </w:rPr>
        <w:t xml:space="preserve">, which are presented in almost all humans. </w:t>
      </w:r>
      <w:r w:rsidR="00643FE9" w:rsidRPr="00160992">
        <w:rPr>
          <w:rFonts w:ascii="Times New Roman" w:hAnsi="Times New Roman" w:cs="Times New Roman"/>
          <w:sz w:val="24"/>
          <w:szCs w:val="24"/>
          <w:lang w:val="en-US"/>
        </w:rPr>
        <w:t xml:space="preserve">The overall objective of this study was to gain insights into the potential role of </w:t>
      </w:r>
      <w:proofErr w:type="spellStart"/>
      <w:r w:rsidR="00643FE9" w:rsidRPr="00160992">
        <w:rPr>
          <w:rFonts w:ascii="Times New Roman" w:hAnsi="Times New Roman" w:cs="Times New Roman"/>
          <w:sz w:val="24"/>
          <w:szCs w:val="24"/>
          <w:lang w:val="en-US"/>
        </w:rPr>
        <w:t>crAssphage</w:t>
      </w:r>
      <w:r w:rsidR="00FD46F1" w:rsidRPr="00160992">
        <w:rPr>
          <w:rFonts w:ascii="Times New Roman" w:hAnsi="Times New Roman" w:cs="Times New Roman"/>
          <w:sz w:val="24"/>
          <w:szCs w:val="24"/>
          <w:lang w:val="en-US"/>
        </w:rPr>
        <w:t>s</w:t>
      </w:r>
      <w:proofErr w:type="spellEnd"/>
      <w:r w:rsidR="00643FE9" w:rsidRPr="00160992">
        <w:rPr>
          <w:rFonts w:ascii="Times New Roman" w:hAnsi="Times New Roman" w:cs="Times New Roman"/>
          <w:sz w:val="24"/>
          <w:szCs w:val="24"/>
          <w:lang w:val="en-US"/>
        </w:rPr>
        <w:t xml:space="preserve"> in children obesity. </w:t>
      </w:r>
      <w:r w:rsidR="00FD46F1" w:rsidRPr="00160992">
        <w:rPr>
          <w:rFonts w:ascii="Times New Roman" w:hAnsi="Times New Roman" w:cs="Times New Roman"/>
          <w:sz w:val="24"/>
          <w:szCs w:val="24"/>
          <w:lang w:val="en-US"/>
        </w:rPr>
        <w:t>The q</w:t>
      </w:r>
      <w:r w:rsidR="0059678D" w:rsidRPr="00160992">
        <w:rPr>
          <w:rFonts w:ascii="Times New Roman" w:hAnsi="Times New Roman" w:cs="Times New Roman"/>
          <w:sz w:val="24"/>
          <w:szCs w:val="24"/>
          <w:lang w:val="en-US"/>
        </w:rPr>
        <w:t xml:space="preserve">uantitative analysis of the crass-like phage genomes revealed that the majority of our samples contained varied amounts of </w:t>
      </w:r>
      <w:proofErr w:type="spellStart"/>
      <w:r w:rsidR="0059678D" w:rsidRPr="00160992">
        <w:rPr>
          <w:rFonts w:ascii="Times New Roman" w:hAnsi="Times New Roman" w:cs="Times New Roman"/>
          <w:sz w:val="24"/>
          <w:szCs w:val="24"/>
          <w:lang w:val="en-US"/>
        </w:rPr>
        <w:t>crAssphage</w:t>
      </w:r>
      <w:proofErr w:type="spellEnd"/>
      <w:r w:rsidR="0049148E" w:rsidRPr="00160992">
        <w:rPr>
          <w:rFonts w:ascii="Times New Roman" w:hAnsi="Times New Roman" w:cs="Times New Roman"/>
          <w:sz w:val="24"/>
          <w:szCs w:val="24"/>
          <w:lang w:val="en-US"/>
        </w:rPr>
        <w:t xml:space="preserve"> DNA. </w:t>
      </w:r>
      <w:r w:rsidR="00FD46F1" w:rsidRPr="00160992">
        <w:rPr>
          <w:rFonts w:ascii="Times New Roman" w:hAnsi="Times New Roman" w:cs="Times New Roman"/>
          <w:sz w:val="24"/>
          <w:szCs w:val="24"/>
          <w:lang w:val="en-US"/>
        </w:rPr>
        <w:t xml:space="preserve">Similar </w:t>
      </w:r>
      <w:proofErr w:type="spellStart"/>
      <w:r w:rsidR="00FD46F1" w:rsidRPr="00160992">
        <w:rPr>
          <w:rFonts w:ascii="Times New Roman" w:hAnsi="Times New Roman" w:cs="Times New Roman"/>
          <w:sz w:val="24"/>
          <w:szCs w:val="24"/>
          <w:lang w:val="en-US"/>
        </w:rPr>
        <w:t>crAssphage</w:t>
      </w:r>
      <w:proofErr w:type="spellEnd"/>
      <w:r w:rsidR="00FD46F1" w:rsidRPr="00160992">
        <w:rPr>
          <w:rFonts w:ascii="Times New Roman" w:hAnsi="Times New Roman" w:cs="Times New Roman"/>
          <w:sz w:val="24"/>
          <w:szCs w:val="24"/>
          <w:lang w:val="en-US"/>
        </w:rPr>
        <w:t xml:space="preserve"> abundances were reported in </w:t>
      </w:r>
      <w:r w:rsidR="0059678D" w:rsidRPr="00160992">
        <w:rPr>
          <w:rFonts w:ascii="Times New Roman" w:hAnsi="Times New Roman" w:cs="Times New Roman"/>
          <w:sz w:val="24"/>
          <w:szCs w:val="24"/>
          <w:lang w:val="en-US"/>
        </w:rPr>
        <w:t xml:space="preserve">healthy Malawian infants </w:t>
      </w:r>
      <w:r w:rsidR="0049148E" w:rsidRPr="00160992">
        <w:rPr>
          <w:rFonts w:ascii="Times New Roman" w:hAnsi="Times New Roman" w:cs="Times New Roman"/>
          <w:sz w:val="24"/>
          <w:szCs w:val="24"/>
          <w:lang w:val="en-US"/>
        </w:rPr>
        <w:t>(</w:t>
      </w:r>
      <w:proofErr w:type="spellStart"/>
      <w:r w:rsidR="0049148E" w:rsidRPr="00160992">
        <w:rPr>
          <w:rFonts w:ascii="Times New Roman" w:hAnsi="Times New Roman" w:cs="Times New Roman"/>
          <w:sz w:val="24"/>
          <w:szCs w:val="24"/>
          <w:lang w:val="en-US"/>
        </w:rPr>
        <w:t>cita</w:t>
      </w:r>
      <w:proofErr w:type="spellEnd"/>
      <w:r w:rsidR="0049148E" w:rsidRPr="00160992">
        <w:rPr>
          <w:rFonts w:ascii="Times New Roman" w:hAnsi="Times New Roman" w:cs="Times New Roman"/>
          <w:sz w:val="24"/>
          <w:szCs w:val="24"/>
          <w:lang w:val="en-US"/>
        </w:rPr>
        <w:t>)</w:t>
      </w:r>
      <w:r w:rsidR="0059678D" w:rsidRPr="00160992">
        <w:rPr>
          <w:rFonts w:ascii="Times New Roman" w:hAnsi="Times New Roman" w:cs="Times New Roman"/>
          <w:sz w:val="24"/>
          <w:szCs w:val="24"/>
          <w:lang w:val="en-US"/>
        </w:rPr>
        <w:t xml:space="preserve">. </w:t>
      </w:r>
    </w:p>
    <w:p w14:paraId="12EB68D2" w14:textId="77777777" w:rsidR="00031597" w:rsidRPr="00160992" w:rsidRDefault="00031597" w:rsidP="00C2436E">
      <w:pPr>
        <w:spacing w:after="0" w:line="480" w:lineRule="auto"/>
        <w:jc w:val="both"/>
        <w:rPr>
          <w:rFonts w:ascii="Times New Roman" w:hAnsi="Times New Roman" w:cs="Times New Roman"/>
          <w:sz w:val="24"/>
          <w:szCs w:val="24"/>
          <w:lang w:val="en-US"/>
        </w:rPr>
      </w:pPr>
    </w:p>
    <w:p w14:paraId="6C210811" w14:textId="77777777" w:rsidR="001F4F37" w:rsidRDefault="00031597" w:rsidP="00160992">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The host phylum for </w:t>
      </w:r>
      <w:proofErr w:type="spellStart"/>
      <w:r w:rsidRPr="00160992">
        <w:rPr>
          <w:rFonts w:ascii="Times New Roman" w:hAnsi="Times New Roman" w:cs="Times New Roman"/>
          <w:sz w:val="24"/>
          <w:szCs w:val="24"/>
          <w:lang w:val="en-US"/>
        </w:rPr>
        <w:t>crAssphages</w:t>
      </w:r>
      <w:proofErr w:type="spellEnd"/>
      <w:r w:rsidRPr="00160992">
        <w:rPr>
          <w:rFonts w:ascii="Times New Roman" w:hAnsi="Times New Roman" w:cs="Times New Roman"/>
          <w:sz w:val="24"/>
          <w:szCs w:val="24"/>
          <w:lang w:val="en-US"/>
        </w:rPr>
        <w:t xml:space="preserve"> has been </w:t>
      </w:r>
      <w:r w:rsidR="00DF0BFA" w:rsidRPr="00160992">
        <w:rPr>
          <w:rFonts w:ascii="Times New Roman" w:hAnsi="Times New Roman" w:cs="Times New Roman"/>
          <w:sz w:val="24"/>
          <w:szCs w:val="24"/>
          <w:lang w:val="en-US"/>
        </w:rPr>
        <w:t>hypothesized</w:t>
      </w:r>
      <w:r w:rsidRPr="00160992">
        <w:rPr>
          <w:rFonts w:ascii="Times New Roman" w:hAnsi="Times New Roman" w:cs="Times New Roman"/>
          <w:sz w:val="24"/>
          <w:szCs w:val="24"/>
          <w:lang w:val="en-US"/>
        </w:rPr>
        <w:t xml:space="preserve"> to be Bacteroidetes (</w:t>
      </w:r>
      <w:hyperlink r:id="rId32" w:history="1">
        <w:r w:rsidRPr="00160992">
          <w:rPr>
            <w:rStyle w:val="Hyperlink"/>
            <w:rFonts w:ascii="Times New Roman" w:hAnsi="Times New Roman" w:cs="Times New Roman"/>
            <w:sz w:val="24"/>
            <w:szCs w:val="24"/>
            <w:lang w:val="en-US"/>
          </w:rPr>
          <w:t>https://www.nature.com/articles/ncomms5498</w:t>
        </w:r>
      </w:hyperlink>
      <w:r w:rsidR="00FA1338" w:rsidRPr="00160992">
        <w:rPr>
          <w:rFonts w:ascii="Times New Roman" w:hAnsi="Times New Roman" w:cs="Times New Roman"/>
          <w:sz w:val="24"/>
          <w:szCs w:val="24"/>
          <w:lang w:val="en-US"/>
        </w:rPr>
        <w:t xml:space="preserve">). Further investigations has been also linked the </w:t>
      </w:r>
      <w:proofErr w:type="spellStart"/>
      <w:r w:rsidR="00FA1338" w:rsidRPr="00160992">
        <w:rPr>
          <w:rFonts w:ascii="Times New Roman" w:hAnsi="Times New Roman" w:cs="Times New Roman"/>
          <w:sz w:val="24"/>
          <w:szCs w:val="24"/>
          <w:lang w:val="en-US"/>
        </w:rPr>
        <w:t>taxas</w:t>
      </w:r>
      <w:proofErr w:type="spellEnd"/>
      <w:r w:rsidR="00FA1338" w:rsidRPr="00160992">
        <w:rPr>
          <w:rFonts w:ascii="Times New Roman" w:hAnsi="Times New Roman" w:cs="Times New Roman"/>
          <w:sz w:val="24"/>
          <w:szCs w:val="24"/>
          <w:lang w:val="en-US"/>
        </w:rPr>
        <w:t xml:space="preserve"> </w:t>
      </w:r>
      <w:proofErr w:type="spellStart"/>
      <w:r w:rsidR="00DF0BFA" w:rsidRPr="00160992">
        <w:rPr>
          <w:rFonts w:ascii="Times New Roman" w:hAnsi="Times New Roman" w:cs="Times New Roman"/>
          <w:sz w:val="24"/>
          <w:szCs w:val="24"/>
          <w:lang w:val="en-US"/>
        </w:rPr>
        <w:t>Bacteroidales</w:t>
      </w:r>
      <w:proofErr w:type="spellEnd"/>
      <w:r w:rsidR="00DF0BFA" w:rsidRPr="00160992">
        <w:rPr>
          <w:rFonts w:ascii="Times New Roman" w:hAnsi="Times New Roman" w:cs="Times New Roman"/>
          <w:sz w:val="24"/>
          <w:szCs w:val="24"/>
          <w:lang w:val="en-US"/>
        </w:rPr>
        <w:t xml:space="preserve">, </w:t>
      </w:r>
      <w:proofErr w:type="spellStart"/>
      <w:r w:rsidR="00DF0BFA" w:rsidRPr="00160992">
        <w:rPr>
          <w:rFonts w:ascii="Times New Roman" w:hAnsi="Times New Roman" w:cs="Times New Roman"/>
          <w:sz w:val="24"/>
          <w:szCs w:val="24"/>
          <w:lang w:val="en-US"/>
        </w:rPr>
        <w:t>Collinsella</w:t>
      </w:r>
      <w:proofErr w:type="spellEnd"/>
      <w:r w:rsidR="00DF0BFA" w:rsidRPr="00160992">
        <w:rPr>
          <w:rFonts w:ascii="Times New Roman" w:hAnsi="Times New Roman" w:cs="Times New Roman"/>
          <w:sz w:val="24"/>
          <w:szCs w:val="24"/>
          <w:lang w:val="en-US"/>
        </w:rPr>
        <w:t xml:space="preserve">, Bacteroides, </w:t>
      </w:r>
      <w:proofErr w:type="spellStart"/>
      <w:r w:rsidR="00DF0BFA" w:rsidRPr="00160992">
        <w:rPr>
          <w:rFonts w:ascii="Times New Roman" w:hAnsi="Times New Roman" w:cs="Times New Roman"/>
          <w:sz w:val="24"/>
          <w:szCs w:val="24"/>
          <w:lang w:val="en-US"/>
        </w:rPr>
        <w:t>Bacteroidia</w:t>
      </w:r>
      <w:proofErr w:type="spellEnd"/>
      <w:r w:rsidR="00DF0BFA" w:rsidRPr="00160992">
        <w:rPr>
          <w:rFonts w:ascii="Times New Roman" w:hAnsi="Times New Roman" w:cs="Times New Roman"/>
          <w:sz w:val="24"/>
          <w:szCs w:val="24"/>
          <w:lang w:val="en-US"/>
        </w:rPr>
        <w:t xml:space="preserve">, and </w:t>
      </w:r>
      <w:proofErr w:type="spellStart"/>
      <w:r w:rsidR="00DF0BFA" w:rsidRPr="00160992">
        <w:rPr>
          <w:rFonts w:ascii="Times New Roman" w:hAnsi="Times New Roman" w:cs="Times New Roman"/>
          <w:sz w:val="24"/>
          <w:szCs w:val="24"/>
          <w:lang w:val="en-US"/>
        </w:rPr>
        <w:t>Prevotellaceae</w:t>
      </w:r>
      <w:proofErr w:type="spellEnd"/>
      <w:r w:rsidR="00FA1338" w:rsidRPr="00160992">
        <w:rPr>
          <w:rFonts w:ascii="Times New Roman" w:hAnsi="Times New Roman" w:cs="Times New Roman"/>
          <w:sz w:val="24"/>
          <w:szCs w:val="24"/>
          <w:lang w:val="en-US"/>
        </w:rPr>
        <w:t xml:space="preserve"> as host bacteria of </w:t>
      </w:r>
      <w:proofErr w:type="spellStart"/>
      <w:r w:rsidR="00FA1338" w:rsidRPr="00160992">
        <w:rPr>
          <w:rFonts w:ascii="Times New Roman" w:hAnsi="Times New Roman" w:cs="Times New Roman"/>
          <w:sz w:val="24"/>
          <w:szCs w:val="24"/>
          <w:lang w:val="en-US"/>
        </w:rPr>
        <w:t>crAsslike</w:t>
      </w:r>
      <w:proofErr w:type="spellEnd"/>
      <w:r w:rsidR="00FA1338" w:rsidRPr="00160992">
        <w:rPr>
          <w:rFonts w:ascii="Times New Roman" w:hAnsi="Times New Roman" w:cs="Times New Roman"/>
          <w:sz w:val="24"/>
          <w:szCs w:val="24"/>
          <w:lang w:val="en-US"/>
        </w:rPr>
        <w:t>-phages. Specifically, t</w:t>
      </w:r>
      <w:r w:rsidRPr="00160992">
        <w:rPr>
          <w:rFonts w:ascii="Times New Roman" w:hAnsi="Times New Roman" w:cs="Times New Roman"/>
          <w:sz w:val="24"/>
          <w:szCs w:val="24"/>
          <w:lang w:val="en-US"/>
        </w:rPr>
        <w:t xml:space="preserve">wo </w:t>
      </w:r>
      <w:proofErr w:type="spellStart"/>
      <w:r w:rsidRPr="00160992">
        <w:rPr>
          <w:rFonts w:ascii="Times New Roman" w:hAnsi="Times New Roman" w:cs="Times New Roman"/>
          <w:sz w:val="24"/>
          <w:szCs w:val="24"/>
          <w:lang w:val="en-US"/>
        </w:rPr>
        <w:t>crAssphages</w:t>
      </w:r>
      <w:proofErr w:type="spellEnd"/>
      <w:r w:rsidRPr="00160992">
        <w:rPr>
          <w:rFonts w:ascii="Times New Roman" w:hAnsi="Times New Roman" w:cs="Times New Roman"/>
          <w:sz w:val="24"/>
          <w:szCs w:val="24"/>
          <w:lang w:val="en-US"/>
        </w:rPr>
        <w:t xml:space="preserve"> has been isolated in pure culture the ΦcrAss001 and ΦcrAss002, infecti</w:t>
      </w:r>
      <w:r w:rsidR="00FD46F1" w:rsidRPr="00160992">
        <w:rPr>
          <w:rFonts w:ascii="Times New Roman" w:hAnsi="Times New Roman" w:cs="Times New Roman"/>
          <w:sz w:val="24"/>
          <w:szCs w:val="24"/>
          <w:lang w:val="en-US"/>
        </w:rPr>
        <w:t>ng Bacteroides intestinalis and</w:t>
      </w:r>
      <w:r w:rsidRPr="00160992">
        <w:rPr>
          <w:rFonts w:ascii="Times New Roman" w:hAnsi="Times New Roman" w:cs="Times New Roman"/>
          <w:sz w:val="24"/>
          <w:szCs w:val="24"/>
          <w:lang w:val="en-US"/>
        </w:rPr>
        <w:t xml:space="preserve"> Bacteroides</w:t>
      </w:r>
      <w:r w:rsidR="00DF0BFA" w:rsidRPr="00160992">
        <w:rPr>
          <w:rFonts w:ascii="Times New Roman" w:hAnsi="Times New Roman" w:cs="Times New Roman"/>
          <w:sz w:val="24"/>
          <w:szCs w:val="24"/>
          <w:lang w:val="en-US"/>
        </w:rPr>
        <w:t xml:space="preserve"> </w:t>
      </w:r>
      <w:proofErr w:type="spellStart"/>
      <w:r w:rsidRPr="00160992">
        <w:rPr>
          <w:rFonts w:ascii="Times New Roman" w:hAnsi="Times New Roman" w:cs="Times New Roman"/>
          <w:sz w:val="24"/>
          <w:szCs w:val="24"/>
          <w:lang w:val="en-US"/>
        </w:rPr>
        <w:t>Xylanisolvens</w:t>
      </w:r>
      <w:proofErr w:type="spellEnd"/>
      <w:r w:rsidRPr="00160992">
        <w:rPr>
          <w:rFonts w:ascii="Times New Roman" w:hAnsi="Times New Roman" w:cs="Times New Roman"/>
          <w:sz w:val="24"/>
          <w:szCs w:val="24"/>
          <w:lang w:val="en-US"/>
        </w:rPr>
        <w:t xml:space="preserve">, respectively. </w:t>
      </w:r>
      <w:r w:rsidR="00FA1338" w:rsidRPr="00160992">
        <w:rPr>
          <w:rFonts w:ascii="Times New Roman" w:hAnsi="Times New Roman" w:cs="Times New Roman"/>
          <w:sz w:val="24"/>
          <w:szCs w:val="24"/>
          <w:lang w:val="en-US"/>
        </w:rPr>
        <w:t xml:space="preserve">In this regard, we tested if </w:t>
      </w:r>
      <w:r w:rsidR="00FD46F1" w:rsidRPr="00160992">
        <w:rPr>
          <w:rFonts w:ascii="Times New Roman" w:hAnsi="Times New Roman" w:cs="Times New Roman"/>
          <w:sz w:val="24"/>
          <w:szCs w:val="24"/>
          <w:lang w:val="en-US"/>
        </w:rPr>
        <w:t xml:space="preserve">the abundance of </w:t>
      </w:r>
      <w:r w:rsidR="00FA1338" w:rsidRPr="00160992">
        <w:rPr>
          <w:rFonts w:ascii="Times New Roman" w:hAnsi="Times New Roman" w:cs="Times New Roman"/>
          <w:sz w:val="24"/>
          <w:szCs w:val="24"/>
          <w:lang w:val="en-US"/>
        </w:rPr>
        <w:t xml:space="preserve">these </w:t>
      </w:r>
      <w:r w:rsidR="00FD46F1" w:rsidRPr="00160992">
        <w:rPr>
          <w:rFonts w:ascii="Times New Roman" w:hAnsi="Times New Roman" w:cs="Times New Roman"/>
          <w:sz w:val="24"/>
          <w:szCs w:val="24"/>
          <w:lang w:val="en-US"/>
        </w:rPr>
        <w:t xml:space="preserve">bacterial </w:t>
      </w:r>
      <w:r w:rsidR="00FA1338" w:rsidRPr="00160992">
        <w:rPr>
          <w:rFonts w:ascii="Times New Roman" w:hAnsi="Times New Roman" w:cs="Times New Roman"/>
          <w:sz w:val="24"/>
          <w:szCs w:val="24"/>
          <w:lang w:val="en-US"/>
        </w:rPr>
        <w:t xml:space="preserve">taxa were </w:t>
      </w:r>
      <w:r w:rsidR="00FD46F1" w:rsidRPr="00160992">
        <w:rPr>
          <w:rFonts w:ascii="Times New Roman" w:hAnsi="Times New Roman" w:cs="Times New Roman"/>
          <w:sz w:val="24"/>
          <w:szCs w:val="24"/>
          <w:lang w:val="en-US"/>
        </w:rPr>
        <w:t xml:space="preserve">correlated with the </w:t>
      </w:r>
      <w:proofErr w:type="spellStart"/>
      <w:r w:rsidR="00FA1338" w:rsidRPr="00160992">
        <w:rPr>
          <w:rFonts w:ascii="Times New Roman" w:hAnsi="Times New Roman" w:cs="Times New Roman"/>
          <w:sz w:val="24"/>
          <w:szCs w:val="24"/>
          <w:lang w:val="en-US"/>
        </w:rPr>
        <w:t>crAssphage</w:t>
      </w:r>
      <w:proofErr w:type="spellEnd"/>
      <w:r w:rsidR="00FA1338" w:rsidRPr="00160992">
        <w:rPr>
          <w:rFonts w:ascii="Times New Roman" w:hAnsi="Times New Roman" w:cs="Times New Roman"/>
          <w:sz w:val="24"/>
          <w:szCs w:val="24"/>
          <w:lang w:val="en-US"/>
        </w:rPr>
        <w:t xml:space="preserve"> abundance in our samples. However, we do not found significant correlations </w:t>
      </w:r>
      <w:r w:rsidR="001F4F37" w:rsidRPr="00160992">
        <w:rPr>
          <w:rFonts w:ascii="Times New Roman" w:hAnsi="Times New Roman" w:cs="Times New Roman"/>
          <w:sz w:val="24"/>
          <w:szCs w:val="24"/>
          <w:lang w:val="en-US"/>
        </w:rPr>
        <w:t>between the abundance of crass and its hosts</w:t>
      </w:r>
      <w:r w:rsidR="00FA1338" w:rsidRPr="00160992">
        <w:rPr>
          <w:rFonts w:ascii="Times New Roman" w:hAnsi="Times New Roman" w:cs="Times New Roman"/>
          <w:sz w:val="24"/>
          <w:szCs w:val="24"/>
          <w:lang w:val="en-US"/>
        </w:rPr>
        <w:t xml:space="preserve">. </w:t>
      </w:r>
      <w:r w:rsidR="001F4F37" w:rsidRPr="00160992">
        <w:rPr>
          <w:rFonts w:ascii="Times New Roman" w:hAnsi="Times New Roman" w:cs="Times New Roman"/>
          <w:sz w:val="24"/>
          <w:szCs w:val="24"/>
          <w:lang w:val="en-US"/>
        </w:rPr>
        <w:t xml:space="preserve">Nonetheless, it is interesting that a significant decrease in the abundance of host taxa such as Bacteroidetes, </w:t>
      </w:r>
      <w:proofErr w:type="spellStart"/>
      <w:r w:rsidR="001F4F37" w:rsidRPr="00160992">
        <w:rPr>
          <w:rFonts w:ascii="Times New Roman" w:hAnsi="Times New Roman" w:cs="Times New Roman"/>
          <w:sz w:val="24"/>
          <w:szCs w:val="24"/>
          <w:lang w:val="en-US"/>
        </w:rPr>
        <w:t>Bacteroidia</w:t>
      </w:r>
      <w:proofErr w:type="spellEnd"/>
      <w:r w:rsidR="001F4F37" w:rsidRPr="00160992">
        <w:rPr>
          <w:rFonts w:ascii="Times New Roman" w:hAnsi="Times New Roman" w:cs="Times New Roman"/>
          <w:sz w:val="24"/>
          <w:szCs w:val="24"/>
          <w:lang w:val="en-US"/>
        </w:rPr>
        <w:t xml:space="preserve">, and </w:t>
      </w:r>
      <w:proofErr w:type="spellStart"/>
      <w:r w:rsidR="001F4F37" w:rsidRPr="00160992">
        <w:rPr>
          <w:rFonts w:ascii="Times New Roman" w:hAnsi="Times New Roman" w:cs="Times New Roman"/>
          <w:sz w:val="24"/>
          <w:szCs w:val="24"/>
          <w:lang w:val="en-US"/>
        </w:rPr>
        <w:t>Bacteroidales</w:t>
      </w:r>
      <w:proofErr w:type="spellEnd"/>
      <w:r w:rsidR="001F4F37" w:rsidRPr="00160992">
        <w:rPr>
          <w:rFonts w:ascii="Times New Roman" w:hAnsi="Times New Roman" w:cs="Times New Roman"/>
          <w:sz w:val="24"/>
          <w:szCs w:val="24"/>
          <w:lang w:val="en-US"/>
        </w:rPr>
        <w:t xml:space="preserve"> was observed in the groups with obesity and metabolic syndrome, which could be associated with the loss of abundance, diversity and richness of crass-phages in these groups. Contrary, the null correlation between a decrease in the abundances of host taxa and crass phages may be because that </w:t>
      </w:r>
      <w:proofErr w:type="spellStart"/>
      <w:r w:rsidR="001F4F37" w:rsidRPr="00160992">
        <w:rPr>
          <w:rFonts w:ascii="Times New Roman" w:hAnsi="Times New Roman" w:cs="Times New Roman"/>
          <w:sz w:val="24"/>
          <w:szCs w:val="24"/>
          <w:lang w:val="en-US"/>
        </w:rPr>
        <w:t>crAssphages</w:t>
      </w:r>
      <w:proofErr w:type="spellEnd"/>
      <w:r w:rsidR="001F4F37" w:rsidRPr="00160992">
        <w:rPr>
          <w:rFonts w:ascii="Times New Roman" w:hAnsi="Times New Roman" w:cs="Times New Roman"/>
          <w:sz w:val="24"/>
          <w:szCs w:val="24"/>
          <w:lang w:val="en-US"/>
        </w:rPr>
        <w:t xml:space="preserve"> also can replicates in a way that does not disrupt the proliferation of the host bacterium and can maintain itself in the continuous host culture for several weeks (cite </w:t>
      </w:r>
      <w:r w:rsidR="001F4F37" w:rsidRPr="00160992">
        <w:rPr>
          <w:rFonts w:ascii="Times New Roman" w:hAnsi="Times New Roman" w:cs="Times New Roman"/>
          <w:sz w:val="24"/>
          <w:szCs w:val="24"/>
        </w:rPr>
        <w:t>Φ</w:t>
      </w:r>
      <w:r w:rsidR="001F4F37" w:rsidRPr="00160992">
        <w:rPr>
          <w:rFonts w:ascii="Times New Roman" w:hAnsi="Times New Roman" w:cs="Times New Roman"/>
          <w:sz w:val="24"/>
          <w:szCs w:val="24"/>
          <w:lang w:val="en-US"/>
        </w:rPr>
        <w:t xml:space="preserve">crAss001). </w:t>
      </w:r>
      <w:r w:rsidR="001F4F37" w:rsidRPr="00160992">
        <w:rPr>
          <w:rFonts w:ascii="Times New Roman" w:hAnsi="Times New Roman" w:cs="Times New Roman"/>
          <w:color w:val="111111"/>
          <w:sz w:val="24"/>
          <w:szCs w:val="24"/>
          <w:shd w:val="clear" w:color="auto" w:fill="FFFFFF"/>
          <w:lang w:val="en-US"/>
        </w:rPr>
        <w:t xml:space="preserve">Demonstrating the ability of the virus to stably co-replicate with its Bacteroides intestinalis </w:t>
      </w:r>
      <w:r w:rsidR="001F4F37" w:rsidRPr="00160992">
        <w:rPr>
          <w:rFonts w:ascii="Times New Roman" w:hAnsi="Times New Roman" w:cs="Times New Roman"/>
          <w:color w:val="111111"/>
          <w:sz w:val="24"/>
          <w:szCs w:val="24"/>
          <w:shd w:val="clear" w:color="auto" w:fill="FFFFFF"/>
          <w:lang w:val="en-US"/>
        </w:rPr>
        <w:lastRenderedPageBreak/>
        <w:t xml:space="preserve">host in equilibrium for many generations in vitro, suggesting the ability of the </w:t>
      </w:r>
      <w:proofErr w:type="spellStart"/>
      <w:r w:rsidR="001F4F37" w:rsidRPr="00160992">
        <w:rPr>
          <w:rFonts w:ascii="Times New Roman" w:hAnsi="Times New Roman" w:cs="Times New Roman"/>
          <w:color w:val="111111"/>
          <w:sz w:val="24"/>
          <w:szCs w:val="24"/>
          <w:shd w:val="clear" w:color="auto" w:fill="FFFFFF"/>
          <w:lang w:val="en-US"/>
        </w:rPr>
        <w:t>crAss</w:t>
      </w:r>
      <w:proofErr w:type="spellEnd"/>
      <w:r w:rsidR="001F4F37" w:rsidRPr="00160992">
        <w:rPr>
          <w:rFonts w:ascii="Times New Roman" w:hAnsi="Times New Roman" w:cs="Times New Roman"/>
          <w:color w:val="111111"/>
          <w:sz w:val="24"/>
          <w:szCs w:val="24"/>
          <w:shd w:val="clear" w:color="auto" w:fill="FFFFFF"/>
          <w:lang w:val="en-US"/>
        </w:rPr>
        <w:t xml:space="preserve">-like bacteriophages to maintain stable colonization of the mammalian gut </w:t>
      </w:r>
      <w:r w:rsidR="001F4F37" w:rsidRPr="00160992">
        <w:rPr>
          <w:rFonts w:ascii="Times New Roman" w:hAnsi="Times New Roman" w:cs="Times New Roman"/>
          <w:color w:val="111111"/>
          <w:sz w:val="24"/>
          <w:szCs w:val="24"/>
          <w:highlight w:val="yellow"/>
          <w:shd w:val="clear" w:color="auto" w:fill="FFFFFF"/>
          <w:lang w:val="en-US"/>
        </w:rPr>
        <w:t>(</w:t>
      </w:r>
      <w:proofErr w:type="spellStart"/>
      <w:r w:rsidR="001F4F37" w:rsidRPr="00160992">
        <w:rPr>
          <w:rFonts w:ascii="Times New Roman" w:hAnsi="Times New Roman" w:cs="Times New Roman"/>
          <w:color w:val="111111"/>
          <w:sz w:val="24"/>
          <w:szCs w:val="24"/>
          <w:highlight w:val="yellow"/>
          <w:shd w:val="clear" w:color="auto" w:fill="FFFFFF"/>
          <w:lang w:val="en-US"/>
        </w:rPr>
        <w:t>cita</w:t>
      </w:r>
      <w:proofErr w:type="spellEnd"/>
      <w:r w:rsidR="001F4F37" w:rsidRPr="00160992">
        <w:rPr>
          <w:rFonts w:ascii="Times New Roman" w:hAnsi="Times New Roman" w:cs="Times New Roman"/>
          <w:color w:val="111111"/>
          <w:sz w:val="24"/>
          <w:szCs w:val="24"/>
          <w:highlight w:val="yellow"/>
          <w:shd w:val="clear" w:color="auto" w:fill="FFFFFF"/>
          <w:lang w:val="en-US"/>
        </w:rPr>
        <w:t xml:space="preserve"> </w:t>
      </w:r>
      <w:r w:rsidR="001F4F37" w:rsidRPr="00160992">
        <w:rPr>
          <w:rFonts w:ascii="Times New Roman" w:hAnsi="Times New Roman" w:cs="Times New Roman"/>
          <w:color w:val="111111"/>
          <w:sz w:val="24"/>
          <w:szCs w:val="24"/>
          <w:highlight w:val="yellow"/>
          <w:shd w:val="clear" w:color="auto" w:fill="FFFFFF"/>
        </w:rPr>
        <w:t>Φ</w:t>
      </w:r>
      <w:r w:rsidR="001F4F37" w:rsidRPr="00160992">
        <w:rPr>
          <w:rFonts w:ascii="Times New Roman" w:hAnsi="Times New Roman" w:cs="Times New Roman"/>
          <w:color w:val="111111"/>
          <w:sz w:val="24"/>
          <w:szCs w:val="24"/>
          <w:highlight w:val="yellow"/>
          <w:shd w:val="clear" w:color="auto" w:fill="FFFFFF"/>
          <w:lang w:val="en-US"/>
        </w:rPr>
        <w:t>crAss001)</w:t>
      </w:r>
      <w:r w:rsidR="001F4F37" w:rsidRPr="00160992">
        <w:rPr>
          <w:rFonts w:ascii="Times New Roman" w:hAnsi="Times New Roman" w:cs="Times New Roman"/>
          <w:color w:val="111111"/>
          <w:sz w:val="24"/>
          <w:szCs w:val="24"/>
          <w:shd w:val="clear" w:color="auto" w:fill="FFFFFF"/>
          <w:lang w:val="en-US"/>
        </w:rPr>
        <w:t>. Indeed, persistent propagation of virulent phages can occur in the human gut without host elimination (</w:t>
      </w:r>
      <w:proofErr w:type="spellStart"/>
      <w:r w:rsidR="001F4F37" w:rsidRPr="00160992">
        <w:rPr>
          <w:rFonts w:ascii="Times New Roman" w:hAnsi="Times New Roman" w:cs="Times New Roman"/>
          <w:color w:val="111111"/>
          <w:sz w:val="24"/>
          <w:szCs w:val="24"/>
          <w:shd w:val="clear" w:color="auto" w:fill="FFFFFF"/>
          <w:lang w:val="en-US"/>
        </w:rPr>
        <w:t>cita</w:t>
      </w:r>
      <w:proofErr w:type="spellEnd"/>
      <w:r w:rsidR="001F4F37" w:rsidRPr="00160992">
        <w:rPr>
          <w:rFonts w:ascii="Times New Roman" w:hAnsi="Times New Roman" w:cs="Times New Roman"/>
          <w:color w:val="111111"/>
          <w:sz w:val="24"/>
          <w:szCs w:val="24"/>
          <w:shd w:val="clear" w:color="auto" w:fill="FFFFFF"/>
          <w:lang w:val="en-US"/>
        </w:rPr>
        <w:t xml:space="preserve"> el crass002). </w:t>
      </w:r>
      <w:r w:rsidR="00EC3884" w:rsidRPr="00160992">
        <w:rPr>
          <w:rFonts w:ascii="Times New Roman" w:hAnsi="Times New Roman" w:cs="Times New Roman"/>
          <w:sz w:val="24"/>
          <w:szCs w:val="24"/>
          <w:lang w:val="en-US"/>
        </w:rPr>
        <w:t xml:space="preserve">Since there was no significant correlation between the abundance of bacterial hosts and the </w:t>
      </w:r>
      <w:proofErr w:type="spellStart"/>
      <w:r w:rsidR="00EC3884" w:rsidRPr="00160992">
        <w:rPr>
          <w:rFonts w:ascii="Times New Roman" w:hAnsi="Times New Roman" w:cs="Times New Roman"/>
          <w:sz w:val="24"/>
          <w:szCs w:val="24"/>
          <w:lang w:val="en-US"/>
        </w:rPr>
        <w:t>crassphages</w:t>
      </w:r>
      <w:proofErr w:type="spellEnd"/>
      <w:r w:rsidR="00EC3884" w:rsidRPr="00160992">
        <w:rPr>
          <w:rFonts w:ascii="Times New Roman" w:hAnsi="Times New Roman" w:cs="Times New Roman"/>
          <w:sz w:val="24"/>
          <w:szCs w:val="24"/>
          <w:lang w:val="en-US"/>
        </w:rPr>
        <w:t xml:space="preserve">, we cannot suggest that the loss of abundance, diversity, and richness of these phages is a consequence of the loss of bacterial possible hosts. </w:t>
      </w:r>
      <w:r w:rsidR="00160992" w:rsidRPr="00160992">
        <w:rPr>
          <w:rFonts w:ascii="Times New Roman" w:hAnsi="Times New Roman" w:cs="Times New Roman"/>
          <w:sz w:val="24"/>
          <w:szCs w:val="24"/>
          <w:lang w:val="en-US"/>
        </w:rPr>
        <w:t xml:space="preserve">However, it is essential to note that the data used for the </w:t>
      </w:r>
      <w:r w:rsidR="00A504F1">
        <w:rPr>
          <w:rFonts w:ascii="Times New Roman" w:hAnsi="Times New Roman" w:cs="Times New Roman"/>
          <w:sz w:val="24"/>
          <w:szCs w:val="24"/>
          <w:lang w:val="en-US"/>
        </w:rPr>
        <w:t xml:space="preserve">abundance of </w:t>
      </w:r>
      <w:r w:rsidR="00160992" w:rsidRPr="00160992">
        <w:rPr>
          <w:rFonts w:ascii="Times New Roman" w:hAnsi="Times New Roman" w:cs="Times New Roman"/>
          <w:sz w:val="24"/>
          <w:szCs w:val="24"/>
          <w:lang w:val="en-US"/>
        </w:rPr>
        <w:t>bacteria in this comparison was taken from 16S rRNA sequencing. Thus shot-gut sequencing could clarify this behavior in future studies.</w:t>
      </w:r>
      <w:r w:rsidR="00A504F1">
        <w:rPr>
          <w:rFonts w:ascii="Times New Roman" w:hAnsi="Times New Roman" w:cs="Times New Roman"/>
          <w:sz w:val="24"/>
          <w:szCs w:val="24"/>
          <w:lang w:val="en-US"/>
        </w:rPr>
        <w:t xml:space="preserve"> Although a correlation between </w:t>
      </w:r>
      <w:proofErr w:type="spellStart"/>
      <w:r w:rsidR="00A504F1">
        <w:rPr>
          <w:rFonts w:ascii="Times New Roman" w:hAnsi="Times New Roman" w:cs="Times New Roman"/>
          <w:sz w:val="24"/>
          <w:szCs w:val="24"/>
          <w:lang w:val="en-US"/>
        </w:rPr>
        <w:t>crAssphage</w:t>
      </w:r>
      <w:proofErr w:type="spellEnd"/>
      <w:r w:rsidR="00A504F1">
        <w:rPr>
          <w:rFonts w:ascii="Times New Roman" w:hAnsi="Times New Roman" w:cs="Times New Roman"/>
          <w:sz w:val="24"/>
          <w:szCs w:val="24"/>
          <w:lang w:val="en-US"/>
        </w:rPr>
        <w:t xml:space="preserve"> and Bacteroides </w:t>
      </w:r>
      <w:proofErr w:type="spellStart"/>
      <w:r w:rsidR="00A504F1">
        <w:rPr>
          <w:rFonts w:ascii="Times New Roman" w:hAnsi="Times New Roman" w:cs="Times New Roman"/>
          <w:sz w:val="24"/>
          <w:szCs w:val="24"/>
          <w:lang w:val="en-US"/>
        </w:rPr>
        <w:t>dorei</w:t>
      </w:r>
      <w:proofErr w:type="spellEnd"/>
      <w:r w:rsidR="00A504F1">
        <w:rPr>
          <w:rFonts w:ascii="Times New Roman" w:hAnsi="Times New Roman" w:cs="Times New Roman"/>
          <w:sz w:val="24"/>
          <w:szCs w:val="24"/>
          <w:lang w:val="en-US"/>
        </w:rPr>
        <w:t xml:space="preserve"> was reported using 16S rRNA data (</w:t>
      </w:r>
      <w:proofErr w:type="spellStart"/>
      <w:r w:rsidR="00A504F1">
        <w:rPr>
          <w:rFonts w:ascii="Times New Roman" w:hAnsi="Times New Roman" w:cs="Times New Roman"/>
          <w:sz w:val="24"/>
          <w:szCs w:val="24"/>
          <w:lang w:val="en-US"/>
        </w:rPr>
        <w:t>Cinek</w:t>
      </w:r>
      <w:proofErr w:type="spellEnd"/>
      <w:r w:rsidR="00A504F1">
        <w:rPr>
          <w:rFonts w:ascii="Times New Roman" w:hAnsi="Times New Roman" w:cs="Times New Roman"/>
          <w:sz w:val="24"/>
          <w:szCs w:val="24"/>
          <w:lang w:val="en-US"/>
        </w:rPr>
        <w:t xml:space="preserve"> et al 2017). </w:t>
      </w:r>
    </w:p>
    <w:p w14:paraId="4A3F74D4" w14:textId="77777777" w:rsidR="00A504F1" w:rsidRPr="00A504F1" w:rsidRDefault="00A504F1" w:rsidP="00A504F1">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Thus </w:t>
      </w:r>
      <w:r w:rsidRPr="00A504F1">
        <w:rPr>
          <w:rFonts w:ascii="Times New Roman" w:hAnsi="Times New Roman" w:cs="Times New Roman"/>
          <w:sz w:val="24"/>
          <w:szCs w:val="24"/>
          <w:lang w:val="en-US"/>
        </w:rPr>
        <w:t>far, only a few studies have at</w:t>
      </w:r>
      <w:r>
        <w:rPr>
          <w:rFonts w:ascii="Times New Roman" w:hAnsi="Times New Roman" w:cs="Times New Roman"/>
          <w:sz w:val="24"/>
          <w:szCs w:val="24"/>
          <w:lang w:val="en-US"/>
        </w:rPr>
        <w:t xml:space="preserve">tempted to correlate </w:t>
      </w:r>
      <w:proofErr w:type="spellStart"/>
      <w:r>
        <w:rPr>
          <w:rFonts w:ascii="Times New Roman" w:hAnsi="Times New Roman" w:cs="Times New Roman"/>
          <w:sz w:val="24"/>
          <w:szCs w:val="24"/>
          <w:lang w:val="en-US"/>
        </w:rPr>
        <w:t>crAss</w:t>
      </w:r>
      <w:proofErr w:type="spellEnd"/>
      <w:r>
        <w:rPr>
          <w:rFonts w:ascii="Times New Roman" w:hAnsi="Times New Roman" w:cs="Times New Roman"/>
          <w:sz w:val="24"/>
          <w:szCs w:val="24"/>
          <w:lang w:val="en-US"/>
        </w:rPr>
        <w:t xml:space="preserve">-like </w:t>
      </w:r>
      <w:r w:rsidRPr="00A504F1">
        <w:rPr>
          <w:rFonts w:ascii="Times New Roman" w:hAnsi="Times New Roman" w:cs="Times New Roman"/>
          <w:sz w:val="24"/>
          <w:szCs w:val="24"/>
          <w:lang w:val="en-US"/>
        </w:rPr>
        <w:t>phages with a gastrointestinal disorder (</w:t>
      </w:r>
      <w:proofErr w:type="spellStart"/>
      <w:r w:rsidRPr="00A504F1">
        <w:rPr>
          <w:rFonts w:ascii="Times New Roman" w:hAnsi="Times New Roman" w:cs="Times New Roman"/>
          <w:sz w:val="24"/>
          <w:szCs w:val="24"/>
          <w:lang w:val="en-US"/>
        </w:rPr>
        <w:t>Cinek</w:t>
      </w:r>
      <w:proofErr w:type="spellEnd"/>
      <w:r w:rsidRPr="00A504F1">
        <w:rPr>
          <w:rFonts w:ascii="Times New Roman" w:hAnsi="Times New Roman" w:cs="Times New Roman"/>
          <w:sz w:val="24"/>
          <w:szCs w:val="24"/>
          <w:lang w:val="en-US"/>
        </w:rPr>
        <w:t xml:space="preserve"> et al., 2017; </w:t>
      </w:r>
      <w:r>
        <w:rPr>
          <w:rFonts w:ascii="Times New Roman" w:hAnsi="Times New Roman" w:cs="Times New Roman"/>
          <w:sz w:val="24"/>
          <w:szCs w:val="24"/>
          <w:lang w:val="en-US"/>
        </w:rPr>
        <w:t>diarrhea chinos</w:t>
      </w:r>
      <w:r w:rsidRPr="00A504F1">
        <w:rPr>
          <w:rFonts w:ascii="Times New Roman" w:hAnsi="Times New Roman" w:cs="Times New Roman"/>
          <w:sz w:val="24"/>
          <w:szCs w:val="24"/>
          <w:lang w:val="en-US"/>
        </w:rPr>
        <w:t>; Norman et al., 2015).</w:t>
      </w:r>
    </w:p>
    <w:p w14:paraId="7F71BE35" w14:textId="77777777" w:rsidR="00643FE9" w:rsidRPr="00160992" w:rsidRDefault="00643FE9" w:rsidP="00C2436E">
      <w:pPr>
        <w:spacing w:after="0" w:line="480" w:lineRule="auto"/>
        <w:jc w:val="both"/>
        <w:rPr>
          <w:rFonts w:ascii="Times New Roman" w:hAnsi="Times New Roman" w:cs="Times New Roman"/>
          <w:sz w:val="24"/>
          <w:szCs w:val="24"/>
          <w:lang w:val="en-US"/>
        </w:rPr>
      </w:pPr>
    </w:p>
    <w:p w14:paraId="499AE540" w14:textId="77777777" w:rsidR="001A7194" w:rsidRPr="00160992" w:rsidRDefault="00A85295" w:rsidP="0098656F">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Recent data did not </w:t>
      </w:r>
      <w:r w:rsidR="002B0ED8" w:rsidRPr="00160992">
        <w:rPr>
          <w:rFonts w:ascii="Times New Roman" w:hAnsi="Times New Roman" w:cs="Times New Roman"/>
          <w:sz w:val="24"/>
          <w:szCs w:val="24"/>
          <w:lang w:val="en-US"/>
        </w:rPr>
        <w:t xml:space="preserve">find </w:t>
      </w:r>
      <w:r w:rsidRPr="00160992">
        <w:rPr>
          <w:rFonts w:ascii="Times New Roman" w:hAnsi="Times New Roman" w:cs="Times New Roman"/>
          <w:sz w:val="24"/>
          <w:szCs w:val="24"/>
          <w:lang w:val="en-US"/>
        </w:rPr>
        <w:t xml:space="preserve">a </w:t>
      </w:r>
      <w:r w:rsidR="002B0ED8" w:rsidRPr="00160992">
        <w:rPr>
          <w:rFonts w:ascii="Times New Roman" w:hAnsi="Times New Roman" w:cs="Times New Roman"/>
          <w:sz w:val="24"/>
          <w:szCs w:val="24"/>
          <w:lang w:val="en-US"/>
        </w:rPr>
        <w:t xml:space="preserve">significant </w:t>
      </w:r>
      <w:r w:rsidRPr="00160992">
        <w:rPr>
          <w:rFonts w:ascii="Times New Roman" w:hAnsi="Times New Roman" w:cs="Times New Roman"/>
          <w:sz w:val="24"/>
          <w:szCs w:val="24"/>
          <w:lang w:val="en-US"/>
        </w:rPr>
        <w:t xml:space="preserve">correlation between </w:t>
      </w:r>
      <w:proofErr w:type="spellStart"/>
      <w:r w:rsidRPr="00160992">
        <w:rPr>
          <w:rFonts w:ascii="Times New Roman" w:hAnsi="Times New Roman" w:cs="Times New Roman"/>
          <w:sz w:val="24"/>
          <w:szCs w:val="24"/>
          <w:lang w:val="en-US"/>
        </w:rPr>
        <w:t>crAssphage</w:t>
      </w:r>
      <w:proofErr w:type="spellEnd"/>
      <w:r w:rsidRPr="00160992">
        <w:rPr>
          <w:rFonts w:ascii="Times New Roman" w:hAnsi="Times New Roman" w:cs="Times New Roman"/>
          <w:sz w:val="24"/>
          <w:szCs w:val="24"/>
          <w:lang w:val="en-US"/>
        </w:rPr>
        <w:t xml:space="preserve"> abundance and health and diseases</w:t>
      </w:r>
      <w:r w:rsidR="002B0ED8" w:rsidRPr="00160992">
        <w:rPr>
          <w:rFonts w:ascii="Times New Roman" w:hAnsi="Times New Roman" w:cs="Times New Roman"/>
          <w:sz w:val="24"/>
          <w:szCs w:val="24"/>
          <w:lang w:val="en-US"/>
        </w:rPr>
        <w:t xml:space="preserve"> in </w:t>
      </w:r>
      <w:r w:rsidRPr="00160992">
        <w:rPr>
          <w:rFonts w:ascii="Times New Roman" w:hAnsi="Times New Roman" w:cs="Times New Roman"/>
          <w:sz w:val="24"/>
          <w:szCs w:val="24"/>
          <w:lang w:val="en-US"/>
        </w:rPr>
        <w:t>1135 individuals</w:t>
      </w:r>
      <w:r w:rsidR="002B0ED8" w:rsidRPr="00160992">
        <w:rPr>
          <w:rFonts w:ascii="Times New Roman" w:hAnsi="Times New Roman" w:cs="Times New Roman"/>
          <w:sz w:val="24"/>
          <w:szCs w:val="24"/>
          <w:lang w:val="en-US"/>
        </w:rPr>
        <w:t xml:space="preserve">. The study examined </w:t>
      </w:r>
      <w:r w:rsidRPr="00160992">
        <w:rPr>
          <w:rFonts w:ascii="Times New Roman" w:hAnsi="Times New Roman" w:cs="Times New Roman"/>
          <w:sz w:val="24"/>
          <w:szCs w:val="24"/>
          <w:lang w:val="en-US"/>
        </w:rPr>
        <w:t xml:space="preserve">the correlation between the </w:t>
      </w:r>
      <w:proofErr w:type="spellStart"/>
      <w:r w:rsidRPr="00160992">
        <w:rPr>
          <w:rFonts w:ascii="Times New Roman" w:hAnsi="Times New Roman" w:cs="Times New Roman"/>
          <w:sz w:val="24"/>
          <w:szCs w:val="24"/>
          <w:lang w:val="en-US"/>
        </w:rPr>
        <w:t>crAssphage</w:t>
      </w:r>
      <w:proofErr w:type="spellEnd"/>
      <w:r w:rsidRPr="00160992">
        <w:rPr>
          <w:rFonts w:ascii="Times New Roman" w:hAnsi="Times New Roman" w:cs="Times New Roman"/>
          <w:sz w:val="24"/>
          <w:szCs w:val="24"/>
          <w:lang w:val="en-US"/>
        </w:rPr>
        <w:t xml:space="preserve"> abundance and 207 human variables </w:t>
      </w:r>
      <w:r w:rsidR="002B0ED8" w:rsidRPr="00160992">
        <w:rPr>
          <w:rFonts w:ascii="Times New Roman" w:hAnsi="Times New Roman" w:cs="Times New Roman"/>
          <w:sz w:val="24"/>
          <w:szCs w:val="24"/>
          <w:lang w:val="en-US"/>
        </w:rPr>
        <w:t>including 39 diseases (</w:t>
      </w:r>
      <w:hyperlink r:id="rId33" w:history="1">
        <w:r w:rsidR="002B0ED8" w:rsidRPr="00160992">
          <w:rPr>
            <w:rStyle w:val="Hyperlink"/>
            <w:rFonts w:ascii="Times New Roman" w:hAnsi="Times New Roman" w:cs="Times New Roman"/>
            <w:sz w:val="24"/>
            <w:szCs w:val="24"/>
            <w:lang w:val="en-US"/>
          </w:rPr>
          <w:t>https://pubmed.ncbi.nlm.nih.gov/31285584/</w:t>
        </w:r>
      </w:hyperlink>
      <w:r w:rsidR="002B0ED8" w:rsidRPr="00160992">
        <w:rPr>
          <w:rFonts w:ascii="Times New Roman" w:hAnsi="Times New Roman" w:cs="Times New Roman"/>
          <w:sz w:val="24"/>
          <w:szCs w:val="24"/>
          <w:lang w:val="en-US"/>
        </w:rPr>
        <w:t>). Thus</w:t>
      </w:r>
      <w:r w:rsidRPr="00160992">
        <w:rPr>
          <w:rFonts w:ascii="Times New Roman" w:hAnsi="Times New Roman" w:cs="Times New Roman"/>
          <w:sz w:val="24"/>
          <w:szCs w:val="24"/>
          <w:lang w:val="en-US"/>
        </w:rPr>
        <w:t xml:space="preserve"> this phage may be a part of the normal human gut </w:t>
      </w:r>
      <w:proofErr w:type="spellStart"/>
      <w:r w:rsidRPr="00160992">
        <w:rPr>
          <w:rFonts w:ascii="Times New Roman" w:hAnsi="Times New Roman" w:cs="Times New Roman"/>
          <w:sz w:val="24"/>
          <w:szCs w:val="24"/>
          <w:lang w:val="en-US"/>
        </w:rPr>
        <w:t>virome</w:t>
      </w:r>
      <w:proofErr w:type="spellEnd"/>
      <w:r w:rsidRPr="00160992">
        <w:rPr>
          <w:rFonts w:ascii="Times New Roman" w:hAnsi="Times New Roman" w:cs="Times New Roman"/>
          <w:sz w:val="24"/>
          <w:szCs w:val="24"/>
          <w:lang w:val="en-US"/>
        </w:rPr>
        <w:t xml:space="preserve">. </w:t>
      </w:r>
      <w:r w:rsidR="0098656F" w:rsidRPr="00160992">
        <w:rPr>
          <w:rFonts w:ascii="Times New Roman" w:hAnsi="Times New Roman" w:cs="Times New Roman"/>
          <w:sz w:val="24"/>
          <w:szCs w:val="24"/>
          <w:lang w:val="en-US"/>
        </w:rPr>
        <w:t xml:space="preserve">We </w:t>
      </w:r>
      <w:r w:rsidR="0098656F">
        <w:rPr>
          <w:rFonts w:ascii="Times New Roman" w:hAnsi="Times New Roman" w:cs="Times New Roman"/>
          <w:sz w:val="24"/>
          <w:szCs w:val="24"/>
          <w:lang w:val="en-US"/>
        </w:rPr>
        <w:t xml:space="preserve">do not found any significant correlation between </w:t>
      </w:r>
      <w:r w:rsidR="0098656F" w:rsidRPr="00160992">
        <w:rPr>
          <w:rFonts w:ascii="Times New Roman" w:hAnsi="Times New Roman" w:cs="Times New Roman"/>
          <w:sz w:val="24"/>
          <w:szCs w:val="24"/>
          <w:lang w:val="en-US"/>
        </w:rPr>
        <w:t>crass phages with the anthropometric and clinical parameters typically altered in obesity and metabolic syndrome</w:t>
      </w:r>
      <w:r w:rsidR="0098656F">
        <w:rPr>
          <w:rFonts w:ascii="Times New Roman" w:hAnsi="Times New Roman" w:cs="Times New Roman"/>
          <w:sz w:val="24"/>
          <w:szCs w:val="24"/>
          <w:lang w:val="en-US"/>
        </w:rPr>
        <w:t xml:space="preserve">. </w:t>
      </w:r>
      <w:r w:rsidR="002B0ED8" w:rsidRPr="00160992">
        <w:rPr>
          <w:rFonts w:ascii="Times New Roman" w:hAnsi="Times New Roman" w:cs="Times New Roman"/>
          <w:sz w:val="24"/>
          <w:szCs w:val="24"/>
          <w:lang w:val="en-US"/>
        </w:rPr>
        <w:t xml:space="preserve">Other results showed no significant differences in the </w:t>
      </w:r>
      <w:proofErr w:type="spellStart"/>
      <w:r w:rsidR="002B0ED8" w:rsidRPr="00160992">
        <w:rPr>
          <w:rFonts w:ascii="Times New Roman" w:hAnsi="Times New Roman" w:cs="Times New Roman"/>
          <w:sz w:val="24"/>
          <w:szCs w:val="24"/>
          <w:lang w:val="en-US"/>
        </w:rPr>
        <w:t>crAssphage</w:t>
      </w:r>
      <w:proofErr w:type="spellEnd"/>
      <w:r w:rsidR="002B0ED8" w:rsidRPr="00160992">
        <w:rPr>
          <w:rFonts w:ascii="Times New Roman" w:hAnsi="Times New Roman" w:cs="Times New Roman"/>
          <w:sz w:val="24"/>
          <w:szCs w:val="24"/>
          <w:lang w:val="en-US"/>
        </w:rPr>
        <w:t xml:space="preserve"> abundance in fecal samples between diarrhea and healthy adults (https://pubmed.ncbi.nlm.nih.gov/30489235/). </w:t>
      </w:r>
      <w:r w:rsidR="00DF0BFA" w:rsidRPr="00160992">
        <w:rPr>
          <w:rFonts w:ascii="Times New Roman" w:hAnsi="Times New Roman" w:cs="Times New Roman"/>
          <w:sz w:val="24"/>
          <w:szCs w:val="24"/>
          <w:lang w:val="en-US"/>
        </w:rPr>
        <w:t xml:space="preserve">Contrary, </w:t>
      </w:r>
      <w:r w:rsidR="002B0ED8" w:rsidRPr="00160992">
        <w:rPr>
          <w:rFonts w:ascii="Times New Roman" w:hAnsi="Times New Roman" w:cs="Times New Roman"/>
          <w:sz w:val="24"/>
          <w:szCs w:val="24"/>
          <w:lang w:val="en-US"/>
        </w:rPr>
        <w:t xml:space="preserve">we found and association </w:t>
      </w:r>
      <w:r w:rsidR="00DF0BFA" w:rsidRPr="00160992">
        <w:rPr>
          <w:rFonts w:ascii="Times New Roman" w:hAnsi="Times New Roman" w:cs="Times New Roman"/>
          <w:sz w:val="24"/>
          <w:szCs w:val="24"/>
          <w:lang w:val="en-US"/>
        </w:rPr>
        <w:t xml:space="preserve">between </w:t>
      </w:r>
      <w:r w:rsidR="002B0ED8" w:rsidRPr="00160992">
        <w:rPr>
          <w:rFonts w:ascii="Times New Roman" w:hAnsi="Times New Roman" w:cs="Times New Roman"/>
          <w:sz w:val="24"/>
          <w:szCs w:val="24"/>
          <w:lang w:val="en-US"/>
        </w:rPr>
        <w:t xml:space="preserve">a loss of abundance, richness and diversity </w:t>
      </w:r>
      <w:r w:rsidR="00ED7CFE" w:rsidRPr="00160992">
        <w:rPr>
          <w:rFonts w:ascii="Times New Roman" w:hAnsi="Times New Roman" w:cs="Times New Roman"/>
          <w:sz w:val="24"/>
          <w:szCs w:val="24"/>
          <w:lang w:val="en-US"/>
        </w:rPr>
        <w:t>with the obesity, being the impact strong</w:t>
      </w:r>
      <w:r w:rsidR="002B0ED8" w:rsidRPr="00160992">
        <w:rPr>
          <w:rFonts w:ascii="Times New Roman" w:hAnsi="Times New Roman" w:cs="Times New Roman"/>
          <w:sz w:val="24"/>
          <w:szCs w:val="24"/>
          <w:lang w:val="en-US"/>
        </w:rPr>
        <w:t xml:space="preserve"> in obesity with metabolic syndrome. </w:t>
      </w:r>
      <w:r w:rsidR="00ED7CFE" w:rsidRPr="00160992">
        <w:rPr>
          <w:rFonts w:ascii="Times New Roman" w:hAnsi="Times New Roman" w:cs="Times New Roman"/>
          <w:sz w:val="24"/>
          <w:szCs w:val="24"/>
          <w:lang w:val="en-US"/>
        </w:rPr>
        <w:t xml:space="preserve">A recent study showed that the </w:t>
      </w:r>
      <w:proofErr w:type="spellStart"/>
      <w:r w:rsidR="00ED7CFE" w:rsidRPr="00160992">
        <w:rPr>
          <w:rFonts w:ascii="Times New Roman" w:hAnsi="Times New Roman" w:cs="Times New Roman"/>
          <w:sz w:val="24"/>
          <w:szCs w:val="24"/>
          <w:lang w:val="en-US"/>
        </w:rPr>
        <w:t>crAssphage</w:t>
      </w:r>
      <w:proofErr w:type="spellEnd"/>
      <w:r w:rsidR="00ED7CFE" w:rsidRPr="00160992">
        <w:rPr>
          <w:rFonts w:ascii="Times New Roman" w:hAnsi="Times New Roman" w:cs="Times New Roman"/>
          <w:sz w:val="24"/>
          <w:szCs w:val="24"/>
          <w:lang w:val="en-US"/>
        </w:rPr>
        <w:t xml:space="preserve"> </w:t>
      </w:r>
      <w:r w:rsidR="00DF0BFA" w:rsidRPr="00160992">
        <w:rPr>
          <w:rFonts w:ascii="Times New Roman" w:hAnsi="Times New Roman" w:cs="Times New Roman"/>
          <w:sz w:val="24"/>
          <w:szCs w:val="24"/>
          <w:lang w:val="en-US"/>
        </w:rPr>
        <w:t xml:space="preserve">abundance </w:t>
      </w:r>
      <w:r w:rsidR="00ED7CFE" w:rsidRPr="00160992">
        <w:rPr>
          <w:rFonts w:ascii="Times New Roman" w:hAnsi="Times New Roman" w:cs="Times New Roman"/>
          <w:sz w:val="24"/>
          <w:szCs w:val="24"/>
          <w:lang w:val="en-US"/>
        </w:rPr>
        <w:lastRenderedPageBreak/>
        <w:t xml:space="preserve">was </w:t>
      </w:r>
      <w:r w:rsidR="00DF0BFA" w:rsidRPr="00160992">
        <w:rPr>
          <w:rFonts w:ascii="Times New Roman" w:hAnsi="Times New Roman" w:cs="Times New Roman"/>
          <w:sz w:val="24"/>
          <w:szCs w:val="24"/>
          <w:lang w:val="en-US"/>
        </w:rPr>
        <w:t xml:space="preserve">also decreased as a consequence of colorectal cancer compared to </w:t>
      </w:r>
      <w:r w:rsidR="00ED7CFE" w:rsidRPr="00160992">
        <w:rPr>
          <w:rFonts w:ascii="Times New Roman" w:hAnsi="Times New Roman" w:cs="Times New Roman"/>
          <w:sz w:val="24"/>
          <w:szCs w:val="24"/>
          <w:lang w:val="en-US"/>
        </w:rPr>
        <w:t xml:space="preserve">healthy controls, suggesting a promising potential treatment strategy for this disease through fecal </w:t>
      </w:r>
      <w:proofErr w:type="spellStart"/>
      <w:r w:rsidR="00ED7CFE" w:rsidRPr="00160992">
        <w:rPr>
          <w:rFonts w:ascii="Times New Roman" w:hAnsi="Times New Roman" w:cs="Times New Roman"/>
          <w:sz w:val="24"/>
          <w:szCs w:val="24"/>
          <w:lang w:val="en-US"/>
        </w:rPr>
        <w:t>CrAssphage</w:t>
      </w:r>
      <w:proofErr w:type="spellEnd"/>
      <w:r w:rsidR="00ED7CFE" w:rsidRPr="00160992">
        <w:rPr>
          <w:rFonts w:ascii="Times New Roman" w:hAnsi="Times New Roman" w:cs="Times New Roman"/>
          <w:sz w:val="24"/>
          <w:szCs w:val="24"/>
          <w:lang w:val="en-US"/>
        </w:rPr>
        <w:t xml:space="preserve"> transplantation in the future (</w:t>
      </w:r>
      <w:hyperlink r:id="rId34" w:history="1">
        <w:r w:rsidR="00ED7CFE" w:rsidRPr="00160992">
          <w:rPr>
            <w:rStyle w:val="Hyperlink"/>
            <w:rFonts w:ascii="Times New Roman" w:hAnsi="Times New Roman" w:cs="Times New Roman"/>
            <w:sz w:val="24"/>
            <w:szCs w:val="24"/>
            <w:lang w:val="en-US"/>
          </w:rPr>
          <w:t>https://pubmed.ncbi.nlm.nih.gov/34307189/</w:t>
        </w:r>
      </w:hyperlink>
      <w:r w:rsidR="00ED7CFE" w:rsidRPr="00160992">
        <w:rPr>
          <w:rFonts w:ascii="Times New Roman" w:hAnsi="Times New Roman" w:cs="Times New Roman"/>
          <w:sz w:val="24"/>
          <w:szCs w:val="24"/>
          <w:lang w:val="en-US"/>
        </w:rPr>
        <w:t>). In</w:t>
      </w:r>
      <w:r w:rsidR="00160992">
        <w:rPr>
          <w:rFonts w:ascii="Times New Roman" w:hAnsi="Times New Roman" w:cs="Times New Roman"/>
          <w:sz w:val="24"/>
          <w:szCs w:val="24"/>
          <w:lang w:val="en-US"/>
        </w:rPr>
        <w:t xml:space="preserve">terestingly, </w:t>
      </w:r>
      <w:proofErr w:type="spellStart"/>
      <w:r w:rsidR="00160992">
        <w:rPr>
          <w:rFonts w:ascii="Times New Roman" w:hAnsi="Times New Roman" w:cs="Times New Roman"/>
          <w:sz w:val="24"/>
          <w:szCs w:val="24"/>
          <w:lang w:val="en-US"/>
        </w:rPr>
        <w:t>crAssphage</w:t>
      </w:r>
      <w:proofErr w:type="spellEnd"/>
      <w:r w:rsidR="00ED7CFE" w:rsidRPr="00160992">
        <w:rPr>
          <w:rFonts w:ascii="Times New Roman" w:hAnsi="Times New Roman" w:cs="Times New Roman"/>
          <w:sz w:val="24"/>
          <w:szCs w:val="24"/>
          <w:lang w:val="en-US"/>
        </w:rPr>
        <w:t xml:space="preserve"> is frequently transmitted via fecal microbiota transplantation (FMT) and can engraft stably in FMT recipients for up to one year (</w:t>
      </w:r>
      <w:hyperlink r:id="rId35" w:history="1">
        <w:r w:rsidR="00ED7CFE" w:rsidRPr="00160992">
          <w:rPr>
            <w:rStyle w:val="Hyperlink"/>
            <w:rFonts w:ascii="Times New Roman" w:hAnsi="Times New Roman" w:cs="Times New Roman"/>
            <w:sz w:val="24"/>
            <w:szCs w:val="24"/>
            <w:lang w:val="en-US"/>
          </w:rPr>
          <w:t>https://www.nature.com/articles/s41467-019-14103-3</w:t>
        </w:r>
      </w:hyperlink>
      <w:r w:rsidR="00ED7CFE" w:rsidRPr="00160992">
        <w:rPr>
          <w:rFonts w:ascii="Times New Roman" w:hAnsi="Times New Roman" w:cs="Times New Roman"/>
          <w:sz w:val="24"/>
          <w:szCs w:val="24"/>
          <w:lang w:val="en-US"/>
        </w:rPr>
        <w:t xml:space="preserve">). </w:t>
      </w:r>
      <w:r w:rsidR="00F23A22" w:rsidRPr="00160992">
        <w:rPr>
          <w:rFonts w:ascii="Times New Roman" w:hAnsi="Times New Roman" w:cs="Times New Roman"/>
          <w:sz w:val="24"/>
          <w:szCs w:val="24"/>
          <w:lang w:val="en-US"/>
        </w:rPr>
        <w:t>In</w:t>
      </w:r>
      <w:r w:rsidR="00DF0BFA" w:rsidRPr="00160992">
        <w:rPr>
          <w:rFonts w:ascii="Times New Roman" w:hAnsi="Times New Roman" w:cs="Times New Roman"/>
          <w:sz w:val="24"/>
          <w:szCs w:val="24"/>
          <w:lang w:val="en-US"/>
        </w:rPr>
        <w:t xml:space="preserve"> line with the above described, o</w:t>
      </w:r>
      <w:r w:rsidR="002E1179" w:rsidRPr="00160992">
        <w:rPr>
          <w:rFonts w:ascii="Times New Roman" w:hAnsi="Times New Roman" w:cs="Times New Roman"/>
          <w:sz w:val="24"/>
          <w:szCs w:val="24"/>
          <w:lang w:val="en-US"/>
        </w:rPr>
        <w:t xml:space="preserve">ur results suggest that </w:t>
      </w:r>
      <w:r w:rsidR="00DF0BFA" w:rsidRPr="00160992">
        <w:rPr>
          <w:rFonts w:ascii="Times New Roman" w:hAnsi="Times New Roman" w:cs="Times New Roman"/>
          <w:sz w:val="24"/>
          <w:szCs w:val="24"/>
          <w:lang w:val="en-US"/>
        </w:rPr>
        <w:t xml:space="preserve">diseased individuals </w:t>
      </w:r>
      <w:r w:rsidR="002E1179" w:rsidRPr="00160992">
        <w:rPr>
          <w:rFonts w:ascii="Times New Roman" w:hAnsi="Times New Roman" w:cs="Times New Roman"/>
          <w:sz w:val="24"/>
          <w:szCs w:val="24"/>
          <w:lang w:val="en-US"/>
        </w:rPr>
        <w:t>with low abundance</w:t>
      </w:r>
      <w:r w:rsidR="00F23A22" w:rsidRPr="00160992">
        <w:rPr>
          <w:rFonts w:ascii="Times New Roman" w:hAnsi="Times New Roman" w:cs="Times New Roman"/>
          <w:sz w:val="24"/>
          <w:szCs w:val="24"/>
          <w:lang w:val="en-US"/>
        </w:rPr>
        <w:t>, diversity and richness</w:t>
      </w:r>
      <w:r w:rsidR="002E1179" w:rsidRPr="00160992">
        <w:rPr>
          <w:rFonts w:ascii="Times New Roman" w:hAnsi="Times New Roman" w:cs="Times New Roman"/>
          <w:sz w:val="24"/>
          <w:szCs w:val="24"/>
          <w:lang w:val="en-US"/>
        </w:rPr>
        <w:t xml:space="preserve"> of crass-like phages could be </w:t>
      </w:r>
      <w:r w:rsidR="00C24277" w:rsidRPr="00160992">
        <w:rPr>
          <w:rFonts w:ascii="Times New Roman" w:hAnsi="Times New Roman" w:cs="Times New Roman"/>
          <w:sz w:val="24"/>
          <w:szCs w:val="24"/>
          <w:lang w:val="en-US"/>
        </w:rPr>
        <w:t>benefited</w:t>
      </w:r>
      <w:r w:rsidR="002E1179" w:rsidRPr="00160992">
        <w:rPr>
          <w:rFonts w:ascii="Times New Roman" w:hAnsi="Times New Roman" w:cs="Times New Roman"/>
          <w:sz w:val="24"/>
          <w:szCs w:val="24"/>
          <w:lang w:val="en-US"/>
        </w:rPr>
        <w:t xml:space="preserve"> from receiving </w:t>
      </w:r>
      <w:r w:rsidR="00C24277" w:rsidRPr="00160992">
        <w:rPr>
          <w:rFonts w:ascii="Times New Roman" w:hAnsi="Times New Roman" w:cs="Times New Roman"/>
          <w:sz w:val="24"/>
          <w:szCs w:val="24"/>
          <w:lang w:val="en-US"/>
        </w:rPr>
        <w:t xml:space="preserve">a fecal </w:t>
      </w:r>
      <w:proofErr w:type="spellStart"/>
      <w:r w:rsidR="00C24277" w:rsidRPr="00160992">
        <w:rPr>
          <w:rFonts w:ascii="Times New Roman" w:hAnsi="Times New Roman" w:cs="Times New Roman"/>
          <w:sz w:val="24"/>
          <w:szCs w:val="24"/>
          <w:lang w:val="en-US"/>
        </w:rPr>
        <w:t>virome</w:t>
      </w:r>
      <w:proofErr w:type="spellEnd"/>
      <w:r w:rsidR="00C24277" w:rsidRPr="00160992">
        <w:rPr>
          <w:rFonts w:ascii="Times New Roman" w:hAnsi="Times New Roman" w:cs="Times New Roman"/>
          <w:sz w:val="24"/>
          <w:szCs w:val="24"/>
          <w:lang w:val="en-US"/>
        </w:rPr>
        <w:t xml:space="preserve"> transplantation of crass-like phages</w:t>
      </w:r>
      <w:r w:rsidR="00F23A22" w:rsidRPr="00160992">
        <w:rPr>
          <w:rFonts w:ascii="Times New Roman" w:hAnsi="Times New Roman" w:cs="Times New Roman"/>
          <w:sz w:val="24"/>
          <w:szCs w:val="24"/>
          <w:lang w:val="en-US"/>
        </w:rPr>
        <w:t xml:space="preserve">. The </w:t>
      </w:r>
      <w:proofErr w:type="spellStart"/>
      <w:r w:rsidR="00F23A22" w:rsidRPr="00160992">
        <w:rPr>
          <w:rFonts w:ascii="Times New Roman" w:hAnsi="Times New Roman" w:cs="Times New Roman"/>
          <w:sz w:val="24"/>
          <w:szCs w:val="24"/>
          <w:lang w:val="en-US"/>
        </w:rPr>
        <w:t>crAss</w:t>
      </w:r>
      <w:proofErr w:type="spellEnd"/>
      <w:r w:rsidR="00F23A22" w:rsidRPr="00160992">
        <w:rPr>
          <w:rFonts w:ascii="Times New Roman" w:hAnsi="Times New Roman" w:cs="Times New Roman"/>
          <w:sz w:val="24"/>
          <w:szCs w:val="24"/>
          <w:lang w:val="en-US"/>
        </w:rPr>
        <w:t xml:space="preserve">-like phages could stably engraft and gradually dominate the </w:t>
      </w:r>
      <w:proofErr w:type="spellStart"/>
      <w:r w:rsidR="00F23A22" w:rsidRPr="00160992">
        <w:rPr>
          <w:rFonts w:ascii="Times New Roman" w:hAnsi="Times New Roman" w:cs="Times New Roman"/>
          <w:sz w:val="24"/>
          <w:szCs w:val="24"/>
          <w:lang w:val="en-US"/>
        </w:rPr>
        <w:t>viromes</w:t>
      </w:r>
      <w:proofErr w:type="spellEnd"/>
      <w:r w:rsidR="00F23A22" w:rsidRPr="00160992">
        <w:rPr>
          <w:rFonts w:ascii="Times New Roman" w:hAnsi="Times New Roman" w:cs="Times New Roman"/>
          <w:sz w:val="24"/>
          <w:szCs w:val="24"/>
          <w:lang w:val="en-US"/>
        </w:rPr>
        <w:t xml:space="preserve"> </w:t>
      </w:r>
      <w:r w:rsidR="00160992" w:rsidRPr="00160992">
        <w:rPr>
          <w:rFonts w:ascii="Times New Roman" w:hAnsi="Times New Roman" w:cs="Times New Roman"/>
          <w:sz w:val="24"/>
          <w:szCs w:val="24"/>
          <w:lang w:val="en-US"/>
        </w:rPr>
        <w:t>without</w:t>
      </w:r>
      <w:r w:rsidR="00F23A22" w:rsidRPr="00160992">
        <w:rPr>
          <w:rFonts w:ascii="Times New Roman" w:hAnsi="Times New Roman" w:cs="Times New Roman"/>
          <w:sz w:val="24"/>
          <w:szCs w:val="24"/>
          <w:lang w:val="en-US"/>
        </w:rPr>
        <w:t xml:space="preserve"> affecting the levels of their host populations (</w:t>
      </w:r>
      <w:hyperlink r:id="rId36" w:history="1">
        <w:r w:rsidR="00F23A22" w:rsidRPr="00160992">
          <w:rPr>
            <w:rStyle w:val="Hyperlink"/>
            <w:rFonts w:ascii="Times New Roman" w:hAnsi="Times New Roman" w:cs="Times New Roman"/>
            <w:sz w:val="24"/>
            <w:szCs w:val="24"/>
            <w:lang w:val="en-US"/>
          </w:rPr>
          <w:t>https://microbiomejournal.biomedcentral.com/articles/10.1186/s40168-018-0598-x</w:t>
        </w:r>
      </w:hyperlink>
      <w:r w:rsidR="00F23A22" w:rsidRPr="00160992">
        <w:rPr>
          <w:rFonts w:ascii="Times New Roman" w:hAnsi="Times New Roman" w:cs="Times New Roman"/>
          <w:sz w:val="24"/>
          <w:szCs w:val="24"/>
          <w:lang w:val="en-US"/>
        </w:rPr>
        <w:t xml:space="preserve">), offering </w:t>
      </w:r>
      <w:r w:rsidR="00C24277" w:rsidRPr="00160992">
        <w:rPr>
          <w:rFonts w:ascii="Times New Roman" w:hAnsi="Times New Roman" w:cs="Times New Roman"/>
          <w:sz w:val="24"/>
          <w:szCs w:val="24"/>
          <w:lang w:val="en-US"/>
        </w:rPr>
        <w:t>a</w:t>
      </w:r>
      <w:r w:rsidR="00F23A22" w:rsidRPr="00160992">
        <w:rPr>
          <w:rFonts w:ascii="Times New Roman" w:hAnsi="Times New Roman" w:cs="Times New Roman"/>
          <w:sz w:val="24"/>
          <w:szCs w:val="24"/>
          <w:lang w:val="en-US"/>
        </w:rPr>
        <w:t xml:space="preserve">n opportunity for </w:t>
      </w:r>
      <w:r w:rsidR="00C24277" w:rsidRPr="00160992">
        <w:rPr>
          <w:rFonts w:ascii="Times New Roman" w:hAnsi="Times New Roman" w:cs="Times New Roman"/>
          <w:sz w:val="24"/>
          <w:szCs w:val="24"/>
          <w:lang w:val="en-US"/>
        </w:rPr>
        <w:t>treatment of the bacterial c</w:t>
      </w:r>
      <w:r w:rsidR="00F23A22" w:rsidRPr="00160992">
        <w:rPr>
          <w:rFonts w:ascii="Times New Roman" w:hAnsi="Times New Roman" w:cs="Times New Roman"/>
          <w:sz w:val="24"/>
          <w:szCs w:val="24"/>
          <w:lang w:val="en-US"/>
        </w:rPr>
        <w:t>hanges associated with children obesity and metabolic syndrome (</w:t>
      </w:r>
      <w:proofErr w:type="spellStart"/>
      <w:r w:rsidR="00F23A22" w:rsidRPr="00160992">
        <w:rPr>
          <w:rFonts w:ascii="Times New Roman" w:hAnsi="Times New Roman" w:cs="Times New Roman"/>
          <w:sz w:val="24"/>
          <w:szCs w:val="24"/>
          <w:lang w:val="en-US"/>
        </w:rPr>
        <w:t>citar</w:t>
      </w:r>
      <w:proofErr w:type="spellEnd"/>
      <w:r w:rsidR="00F23A22" w:rsidRPr="00160992">
        <w:rPr>
          <w:rFonts w:ascii="Times New Roman" w:hAnsi="Times New Roman" w:cs="Times New Roman"/>
          <w:sz w:val="24"/>
          <w:szCs w:val="24"/>
          <w:lang w:val="en-US"/>
        </w:rPr>
        <w:t xml:space="preserve"> </w:t>
      </w:r>
      <w:proofErr w:type="spellStart"/>
      <w:r w:rsidR="00F23A22" w:rsidRPr="00160992">
        <w:rPr>
          <w:rFonts w:ascii="Times New Roman" w:hAnsi="Times New Roman" w:cs="Times New Roman"/>
          <w:sz w:val="24"/>
          <w:szCs w:val="24"/>
          <w:lang w:val="en-US"/>
        </w:rPr>
        <w:t>metatrans</w:t>
      </w:r>
      <w:proofErr w:type="spellEnd"/>
      <w:r w:rsidR="00F23A22" w:rsidRPr="00160992">
        <w:rPr>
          <w:rFonts w:ascii="Times New Roman" w:hAnsi="Times New Roman" w:cs="Times New Roman"/>
          <w:sz w:val="24"/>
          <w:szCs w:val="24"/>
          <w:lang w:val="en-US"/>
        </w:rPr>
        <w:t>)</w:t>
      </w:r>
      <w:r w:rsidR="00542851" w:rsidRPr="00160992">
        <w:rPr>
          <w:rFonts w:ascii="Times New Roman" w:hAnsi="Times New Roman" w:cs="Times New Roman"/>
          <w:sz w:val="24"/>
          <w:szCs w:val="24"/>
          <w:lang w:val="en-US"/>
        </w:rPr>
        <w:t>.</w:t>
      </w:r>
      <w:r w:rsidR="00E524C0" w:rsidRPr="00160992">
        <w:rPr>
          <w:rFonts w:ascii="Times New Roman" w:hAnsi="Times New Roman" w:cs="Times New Roman"/>
          <w:sz w:val="24"/>
          <w:szCs w:val="24"/>
          <w:lang w:val="en-US"/>
        </w:rPr>
        <w:t xml:space="preserve"> </w:t>
      </w:r>
      <w:r w:rsidR="001A7194" w:rsidRPr="00160992">
        <w:rPr>
          <w:rFonts w:ascii="Times New Roman" w:hAnsi="Times New Roman" w:cs="Times New Roman"/>
          <w:sz w:val="24"/>
          <w:szCs w:val="24"/>
          <w:lang w:val="en-US"/>
        </w:rPr>
        <w:t>Indeed, supplemental phage intake had no significant impact on overall health status and gut microbiota, and only specific bacteria were altered (</w:t>
      </w:r>
      <w:hyperlink r:id="rId37" w:history="1">
        <w:r w:rsidR="00E524C0" w:rsidRPr="00160992">
          <w:rPr>
            <w:rStyle w:val="Hyperlink"/>
            <w:rFonts w:ascii="Times New Roman" w:hAnsi="Times New Roman" w:cs="Times New Roman"/>
            <w:sz w:val="24"/>
            <w:szCs w:val="24"/>
            <w:lang w:val="en-US"/>
          </w:rPr>
          <w:t>https://www.mdpi.com/2072-6643/11/3/666</w:t>
        </w:r>
      </w:hyperlink>
      <w:r w:rsidR="001A7194" w:rsidRPr="00160992">
        <w:rPr>
          <w:rFonts w:ascii="Times New Roman" w:hAnsi="Times New Roman" w:cs="Times New Roman"/>
          <w:sz w:val="24"/>
          <w:szCs w:val="24"/>
          <w:lang w:val="en-US"/>
        </w:rPr>
        <w:t xml:space="preserve">). Also, a recent study suggests that phages may be applied as a dietary supplement in healthy and </w:t>
      </w:r>
      <w:r w:rsidR="00E5701C" w:rsidRPr="00160992">
        <w:rPr>
          <w:rFonts w:ascii="Times New Roman" w:hAnsi="Times New Roman" w:cs="Times New Roman"/>
          <w:sz w:val="24"/>
          <w:szCs w:val="24"/>
          <w:lang w:val="en-US"/>
        </w:rPr>
        <w:t xml:space="preserve">gastrointestinal distress </w:t>
      </w:r>
      <w:r w:rsidR="001A7194" w:rsidRPr="00160992">
        <w:rPr>
          <w:rFonts w:ascii="Times New Roman" w:hAnsi="Times New Roman" w:cs="Times New Roman"/>
          <w:sz w:val="24"/>
          <w:szCs w:val="24"/>
          <w:lang w:val="en-US"/>
        </w:rPr>
        <w:t xml:space="preserve">individuals without causing exacerbation of symptoms </w:t>
      </w:r>
      <w:r w:rsidR="00E524C0" w:rsidRPr="00160992">
        <w:rPr>
          <w:rFonts w:ascii="Times New Roman" w:hAnsi="Times New Roman" w:cs="Times New Roman"/>
          <w:sz w:val="24"/>
          <w:szCs w:val="24"/>
          <w:lang w:val="en-US"/>
        </w:rPr>
        <w:t>(</w:t>
      </w:r>
      <w:hyperlink r:id="rId38" w:history="1">
        <w:r w:rsidR="00E524C0" w:rsidRPr="00160992">
          <w:rPr>
            <w:rStyle w:val="Hyperlink"/>
            <w:rFonts w:ascii="Times New Roman" w:hAnsi="Times New Roman" w:cs="Times New Roman"/>
            <w:sz w:val="24"/>
            <w:szCs w:val="24"/>
            <w:lang w:val="en-US"/>
          </w:rPr>
          <w:t>https://pubmed.ncbi.nlm.nih.gov/30157383/</w:t>
        </w:r>
      </w:hyperlink>
      <w:r w:rsidR="001A7194" w:rsidRPr="00160992">
        <w:rPr>
          <w:rFonts w:ascii="Times New Roman" w:hAnsi="Times New Roman" w:cs="Times New Roman"/>
          <w:sz w:val="24"/>
          <w:szCs w:val="24"/>
          <w:lang w:val="en-US"/>
        </w:rPr>
        <w:t>).</w:t>
      </w:r>
      <w:r w:rsidR="00E524C0" w:rsidRPr="00160992">
        <w:rPr>
          <w:rFonts w:ascii="Times New Roman" w:hAnsi="Times New Roman" w:cs="Times New Roman"/>
          <w:sz w:val="24"/>
          <w:szCs w:val="24"/>
          <w:lang w:val="en-US"/>
        </w:rPr>
        <w:t xml:space="preserve"> </w:t>
      </w:r>
      <w:r w:rsidR="006C6921" w:rsidRPr="00160992">
        <w:rPr>
          <w:rFonts w:ascii="Times New Roman" w:hAnsi="Times New Roman" w:cs="Times New Roman"/>
          <w:sz w:val="24"/>
          <w:szCs w:val="24"/>
          <w:lang w:val="en-US"/>
        </w:rPr>
        <w:t xml:space="preserve">In addition, </w:t>
      </w:r>
      <w:proofErr w:type="spellStart"/>
      <w:r w:rsidR="006C6921" w:rsidRPr="00160992">
        <w:rPr>
          <w:rFonts w:ascii="Times New Roman" w:hAnsi="Times New Roman" w:cs="Times New Roman"/>
          <w:sz w:val="24"/>
          <w:szCs w:val="24"/>
          <w:lang w:val="en-US"/>
        </w:rPr>
        <w:t>crAssphage</w:t>
      </w:r>
      <w:proofErr w:type="spellEnd"/>
      <w:r w:rsidR="006C6921" w:rsidRPr="00160992">
        <w:rPr>
          <w:rFonts w:ascii="Times New Roman" w:hAnsi="Times New Roman" w:cs="Times New Roman"/>
          <w:sz w:val="24"/>
          <w:szCs w:val="24"/>
          <w:lang w:val="en-US"/>
        </w:rPr>
        <w:t xml:space="preserve"> use an unusual strategy to establish themselves in the gut and to then persist stably within the microbial communities for several weeks and months (</w:t>
      </w:r>
      <w:proofErr w:type="spellStart"/>
      <w:r w:rsidR="006C6921" w:rsidRPr="00160992">
        <w:rPr>
          <w:rFonts w:ascii="Times New Roman" w:hAnsi="Times New Roman" w:cs="Times New Roman"/>
          <w:sz w:val="24"/>
          <w:szCs w:val="24"/>
          <w:lang w:val="en-US"/>
        </w:rPr>
        <w:t>citar</w:t>
      </w:r>
      <w:proofErr w:type="spellEnd"/>
      <w:r w:rsidR="006C6921" w:rsidRPr="00160992">
        <w:rPr>
          <w:rFonts w:ascii="Times New Roman" w:hAnsi="Times New Roman" w:cs="Times New Roman"/>
          <w:sz w:val="24"/>
          <w:szCs w:val="24"/>
          <w:lang w:val="en-US"/>
        </w:rPr>
        <w:t xml:space="preserve"> crass001). </w:t>
      </w:r>
      <w:r w:rsidR="001A7194" w:rsidRPr="00160992">
        <w:rPr>
          <w:rFonts w:ascii="Times New Roman" w:hAnsi="Times New Roman" w:cs="Times New Roman"/>
          <w:sz w:val="24"/>
          <w:szCs w:val="24"/>
          <w:lang w:val="en-US"/>
        </w:rPr>
        <w:t xml:space="preserve"> </w:t>
      </w:r>
    </w:p>
    <w:p w14:paraId="5659949A" w14:textId="77777777" w:rsidR="00DF0BFA" w:rsidRPr="00160992" w:rsidRDefault="00DF0BFA">
      <w:pPr>
        <w:rPr>
          <w:rFonts w:ascii="Times New Roman" w:hAnsi="Times New Roman" w:cs="Times New Roman"/>
          <w:sz w:val="24"/>
          <w:szCs w:val="24"/>
          <w:lang w:val="en-US"/>
        </w:rPr>
      </w:pPr>
    </w:p>
    <w:p w14:paraId="45A6B54E" w14:textId="77777777" w:rsidR="00680583" w:rsidRPr="00160992" w:rsidRDefault="00680583" w:rsidP="00680583">
      <w:pPr>
        <w:spacing w:after="0" w:line="480" w:lineRule="auto"/>
        <w:jc w:val="both"/>
        <w:rPr>
          <w:rFonts w:ascii="Times New Roman" w:hAnsi="Times New Roman" w:cs="Times New Roman"/>
          <w:sz w:val="24"/>
          <w:szCs w:val="24"/>
          <w:lang w:val="en-US"/>
        </w:rPr>
      </w:pPr>
    </w:p>
    <w:p w14:paraId="2786579D" w14:textId="77777777" w:rsidR="00440B20" w:rsidRDefault="00680583" w:rsidP="00440B20">
      <w:pPr>
        <w:spacing w:after="0" w:line="480" w:lineRule="auto"/>
        <w:ind w:firstLine="708"/>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The overall picture from the data presented here is that a decrease in </w:t>
      </w:r>
      <w:proofErr w:type="spellStart"/>
      <w:r w:rsidRPr="00160992">
        <w:rPr>
          <w:rFonts w:ascii="Times New Roman" w:hAnsi="Times New Roman" w:cs="Times New Roman"/>
          <w:sz w:val="24"/>
          <w:szCs w:val="24"/>
          <w:lang w:val="en-US"/>
        </w:rPr>
        <w:t>crAssphage</w:t>
      </w:r>
      <w:proofErr w:type="spellEnd"/>
      <w:r w:rsidRPr="00160992">
        <w:rPr>
          <w:rFonts w:ascii="Times New Roman" w:hAnsi="Times New Roman" w:cs="Times New Roman"/>
          <w:sz w:val="24"/>
          <w:szCs w:val="24"/>
          <w:lang w:val="en-US"/>
        </w:rPr>
        <w:t xml:space="preserve"> abundance, richness and diversity is associated with the obesity and metabolic syndrome, </w:t>
      </w:r>
      <w:r w:rsidRPr="00160992">
        <w:rPr>
          <w:rFonts w:ascii="Times New Roman" w:hAnsi="Times New Roman" w:cs="Times New Roman"/>
          <w:sz w:val="24"/>
          <w:szCs w:val="24"/>
          <w:lang w:val="en-US"/>
        </w:rPr>
        <w:lastRenderedPageBreak/>
        <w:t>partially explained by a decrease of the abundance of several bacteri</w:t>
      </w:r>
      <w:r>
        <w:rPr>
          <w:rFonts w:ascii="Times New Roman" w:hAnsi="Times New Roman" w:cs="Times New Roman"/>
          <w:sz w:val="24"/>
          <w:szCs w:val="24"/>
          <w:lang w:val="en-US"/>
        </w:rPr>
        <w:t xml:space="preserve">al host taxa in the disease. </w:t>
      </w:r>
      <w:r w:rsidR="00CF6DAE" w:rsidRPr="00160992">
        <w:rPr>
          <w:rFonts w:ascii="Times New Roman" w:hAnsi="Times New Roman" w:cs="Times New Roman"/>
          <w:sz w:val="24"/>
          <w:szCs w:val="24"/>
          <w:lang w:val="en-US"/>
        </w:rPr>
        <w:t xml:space="preserve">We can conclude a loss of </w:t>
      </w:r>
      <w:proofErr w:type="spellStart"/>
      <w:r w:rsidR="00CF6DAE" w:rsidRPr="00160992">
        <w:rPr>
          <w:rFonts w:ascii="Times New Roman" w:hAnsi="Times New Roman" w:cs="Times New Roman"/>
          <w:sz w:val="24"/>
          <w:szCs w:val="24"/>
          <w:lang w:val="en-US"/>
        </w:rPr>
        <w:t>crAssphage</w:t>
      </w:r>
      <w:proofErr w:type="spellEnd"/>
      <w:r w:rsidR="00CF6DAE" w:rsidRPr="00160992">
        <w:rPr>
          <w:rFonts w:ascii="Times New Roman" w:hAnsi="Times New Roman" w:cs="Times New Roman"/>
          <w:sz w:val="24"/>
          <w:szCs w:val="24"/>
          <w:lang w:val="en-US"/>
        </w:rPr>
        <w:t xml:space="preserve"> populations stability in the human </w:t>
      </w:r>
      <w:proofErr w:type="spellStart"/>
      <w:r w:rsidR="00CF6DAE" w:rsidRPr="00160992">
        <w:rPr>
          <w:rFonts w:ascii="Times New Roman" w:hAnsi="Times New Roman" w:cs="Times New Roman"/>
          <w:sz w:val="24"/>
          <w:szCs w:val="24"/>
          <w:lang w:val="en-US"/>
        </w:rPr>
        <w:t>virome</w:t>
      </w:r>
      <w:proofErr w:type="spellEnd"/>
      <w:r w:rsidR="00CF6DAE" w:rsidRPr="00160992">
        <w:rPr>
          <w:rFonts w:ascii="Times New Roman" w:hAnsi="Times New Roman" w:cs="Times New Roman"/>
          <w:sz w:val="24"/>
          <w:szCs w:val="24"/>
          <w:lang w:val="en-US"/>
        </w:rPr>
        <w:t xml:space="preserve"> </w:t>
      </w:r>
      <w:r w:rsidR="00160992" w:rsidRPr="00160992">
        <w:rPr>
          <w:rFonts w:ascii="Times New Roman" w:hAnsi="Times New Roman" w:cs="Times New Roman"/>
          <w:sz w:val="24"/>
          <w:szCs w:val="24"/>
          <w:lang w:val="en-US"/>
        </w:rPr>
        <w:t>associated</w:t>
      </w:r>
      <w:r w:rsidR="00CF6DAE" w:rsidRPr="00160992">
        <w:rPr>
          <w:rFonts w:ascii="Times New Roman" w:hAnsi="Times New Roman" w:cs="Times New Roman"/>
          <w:sz w:val="24"/>
          <w:szCs w:val="24"/>
          <w:lang w:val="en-US"/>
        </w:rPr>
        <w:t xml:space="preserve"> to the </w:t>
      </w:r>
      <w:r w:rsidR="00160992" w:rsidRPr="00160992">
        <w:rPr>
          <w:rFonts w:ascii="Times New Roman" w:hAnsi="Times New Roman" w:cs="Times New Roman"/>
          <w:sz w:val="24"/>
          <w:szCs w:val="24"/>
          <w:lang w:val="en-US"/>
        </w:rPr>
        <w:t>presence</w:t>
      </w:r>
      <w:r w:rsidR="00CF6DAE" w:rsidRPr="00160992">
        <w:rPr>
          <w:rFonts w:ascii="Times New Roman" w:hAnsi="Times New Roman" w:cs="Times New Roman"/>
          <w:sz w:val="24"/>
          <w:szCs w:val="24"/>
          <w:lang w:val="en-US"/>
        </w:rPr>
        <w:t xml:space="preserve"> of obesity</w:t>
      </w:r>
      <w:r w:rsidR="00160992">
        <w:rPr>
          <w:rFonts w:ascii="Times New Roman" w:hAnsi="Times New Roman" w:cs="Times New Roman"/>
          <w:sz w:val="24"/>
          <w:szCs w:val="24"/>
          <w:lang w:val="en-US"/>
        </w:rPr>
        <w:t xml:space="preserve"> and more impact on the obesity with metabolic syndrome</w:t>
      </w:r>
      <w:r w:rsidR="00CF6DAE" w:rsidRPr="00160992">
        <w:rPr>
          <w:rFonts w:ascii="Times New Roman" w:hAnsi="Times New Roman" w:cs="Times New Roman"/>
          <w:sz w:val="24"/>
          <w:szCs w:val="24"/>
          <w:lang w:val="en-US"/>
        </w:rPr>
        <w:t xml:space="preserve">. </w:t>
      </w:r>
      <w:r w:rsidR="00160992" w:rsidRPr="00160992">
        <w:rPr>
          <w:rFonts w:ascii="Times New Roman" w:hAnsi="Times New Roman" w:cs="Times New Roman"/>
          <w:color w:val="111111"/>
          <w:sz w:val="24"/>
          <w:szCs w:val="24"/>
          <w:shd w:val="clear" w:color="auto" w:fill="FFFFFF"/>
          <w:lang w:val="en-US"/>
        </w:rPr>
        <w:t xml:space="preserve">Further studies will be required to fully understand why the abundance, diversity and richness of crass-phages is decreased in obesity and metabolic syndrome, contrary to the opposite behavior observed for all the </w:t>
      </w:r>
      <w:proofErr w:type="spellStart"/>
      <w:r w:rsidR="00160992" w:rsidRPr="00160992">
        <w:rPr>
          <w:rFonts w:ascii="Times New Roman" w:hAnsi="Times New Roman" w:cs="Times New Roman"/>
          <w:color w:val="111111"/>
          <w:sz w:val="24"/>
          <w:szCs w:val="24"/>
          <w:shd w:val="clear" w:color="auto" w:fill="FFFFFF"/>
          <w:lang w:val="en-US"/>
        </w:rPr>
        <w:t>virome</w:t>
      </w:r>
      <w:proofErr w:type="spellEnd"/>
      <w:r w:rsidR="00160992" w:rsidRPr="00160992">
        <w:rPr>
          <w:rFonts w:ascii="Times New Roman" w:hAnsi="Times New Roman" w:cs="Times New Roman"/>
          <w:color w:val="111111"/>
          <w:sz w:val="24"/>
          <w:szCs w:val="24"/>
          <w:shd w:val="clear" w:color="auto" w:fill="FFFFFF"/>
          <w:lang w:val="en-US"/>
        </w:rPr>
        <w:t xml:space="preserve"> in which it was increased the richness and diversity in obesity and metabolic syndrome, as well as their significance for the human intestinal physiology and disease. </w:t>
      </w:r>
      <w:r w:rsidR="005746C6" w:rsidRPr="00160992">
        <w:rPr>
          <w:rFonts w:ascii="Times New Roman" w:hAnsi="Times New Roman" w:cs="Times New Roman"/>
          <w:sz w:val="24"/>
          <w:szCs w:val="24"/>
          <w:lang w:val="en-US"/>
        </w:rPr>
        <w:t xml:space="preserve">The exact mechanism behind the trade-off between the decreasing relative abundances, richness and diversity of crass-like phages needs further elucidation. </w:t>
      </w:r>
      <w:r w:rsidR="009D4DAD">
        <w:rPr>
          <w:rFonts w:ascii="Times New Roman" w:hAnsi="Times New Roman" w:cs="Times New Roman"/>
          <w:sz w:val="24"/>
          <w:szCs w:val="24"/>
          <w:lang w:val="en-US"/>
        </w:rPr>
        <w:t>Recently, a</w:t>
      </w:r>
      <w:r w:rsidR="009D4DAD" w:rsidRPr="00160992">
        <w:rPr>
          <w:rFonts w:ascii="Times New Roman" w:hAnsi="Times New Roman" w:cs="Times New Roman"/>
          <w:sz w:val="24"/>
          <w:szCs w:val="24"/>
          <w:lang w:val="en-US"/>
        </w:rPr>
        <w:t xml:space="preserve"> significantly </w:t>
      </w:r>
      <w:r w:rsidR="009D4DAD">
        <w:rPr>
          <w:rFonts w:ascii="Times New Roman" w:hAnsi="Times New Roman" w:cs="Times New Roman"/>
          <w:sz w:val="24"/>
          <w:szCs w:val="24"/>
          <w:lang w:val="en-US"/>
        </w:rPr>
        <w:t xml:space="preserve">increase of </w:t>
      </w:r>
      <w:proofErr w:type="spellStart"/>
      <w:r w:rsidR="009D4DAD">
        <w:rPr>
          <w:rFonts w:ascii="Times New Roman" w:hAnsi="Times New Roman" w:cs="Times New Roman"/>
          <w:sz w:val="24"/>
          <w:szCs w:val="24"/>
          <w:lang w:val="en-US"/>
        </w:rPr>
        <w:t>crAssphage</w:t>
      </w:r>
      <w:proofErr w:type="spellEnd"/>
      <w:r w:rsidR="009D4DAD">
        <w:rPr>
          <w:rFonts w:ascii="Times New Roman" w:hAnsi="Times New Roman" w:cs="Times New Roman"/>
          <w:sz w:val="24"/>
          <w:szCs w:val="24"/>
          <w:lang w:val="en-US"/>
        </w:rPr>
        <w:t xml:space="preserve"> abundance was reported</w:t>
      </w:r>
      <w:r w:rsidR="009D4DAD" w:rsidRPr="00160992">
        <w:rPr>
          <w:rFonts w:ascii="Times New Roman" w:hAnsi="Times New Roman" w:cs="Times New Roman"/>
          <w:sz w:val="24"/>
          <w:szCs w:val="24"/>
          <w:lang w:val="en-US"/>
        </w:rPr>
        <w:t xml:space="preserve"> in patients</w:t>
      </w:r>
      <w:r w:rsidR="009D4DAD">
        <w:rPr>
          <w:rFonts w:ascii="Times New Roman" w:hAnsi="Times New Roman" w:cs="Times New Roman"/>
          <w:sz w:val="24"/>
          <w:szCs w:val="24"/>
          <w:lang w:val="en-US"/>
        </w:rPr>
        <w:t xml:space="preserve"> with ulcerative colitis compared to </w:t>
      </w:r>
      <w:r w:rsidR="009D4DAD" w:rsidRPr="00160992">
        <w:rPr>
          <w:rFonts w:ascii="Times New Roman" w:hAnsi="Times New Roman" w:cs="Times New Roman"/>
          <w:sz w:val="24"/>
          <w:szCs w:val="24"/>
          <w:lang w:val="en-US"/>
        </w:rPr>
        <w:t>normal control (</w:t>
      </w:r>
      <w:proofErr w:type="spellStart"/>
      <w:r w:rsidR="009D4DAD" w:rsidRPr="00160992">
        <w:rPr>
          <w:rFonts w:ascii="Times New Roman" w:hAnsi="Times New Roman" w:cs="Times New Roman"/>
          <w:sz w:val="24"/>
          <w:szCs w:val="24"/>
          <w:lang w:val="en-US"/>
        </w:rPr>
        <w:t>cita</w:t>
      </w:r>
      <w:proofErr w:type="spellEnd"/>
      <w:r w:rsidR="009D4DAD" w:rsidRPr="00160992">
        <w:rPr>
          <w:rFonts w:ascii="Times New Roman" w:hAnsi="Times New Roman" w:cs="Times New Roman"/>
          <w:sz w:val="24"/>
          <w:szCs w:val="24"/>
          <w:lang w:val="en-US"/>
        </w:rPr>
        <w:t xml:space="preserve"> QYSX). Contrary, we found a decreased abundance of crass phages as a consequence of obesity and metabolic syndrome. In line with our results, </w:t>
      </w:r>
      <w:r w:rsidR="009D4DAD">
        <w:rPr>
          <w:rFonts w:ascii="Times New Roman" w:hAnsi="Times New Roman" w:cs="Times New Roman"/>
          <w:sz w:val="24"/>
          <w:szCs w:val="24"/>
          <w:lang w:val="en-US"/>
        </w:rPr>
        <w:t xml:space="preserve">also </w:t>
      </w:r>
      <w:r w:rsidR="009D4DAD" w:rsidRPr="00160992">
        <w:rPr>
          <w:rFonts w:ascii="Times New Roman" w:hAnsi="Times New Roman" w:cs="Times New Roman"/>
          <w:sz w:val="24"/>
          <w:szCs w:val="24"/>
          <w:lang w:val="en-US"/>
        </w:rPr>
        <w:t xml:space="preserve">a decreased abundance of crass phages in colorectal cancer </w:t>
      </w:r>
      <w:r w:rsidR="009D4DAD">
        <w:rPr>
          <w:rFonts w:ascii="Times New Roman" w:hAnsi="Times New Roman" w:cs="Times New Roman"/>
          <w:sz w:val="24"/>
          <w:szCs w:val="24"/>
          <w:lang w:val="en-US"/>
        </w:rPr>
        <w:t xml:space="preserve">was found </w:t>
      </w:r>
      <w:r w:rsidR="009D4DAD" w:rsidRPr="00160992">
        <w:rPr>
          <w:rFonts w:ascii="Times New Roman" w:hAnsi="Times New Roman" w:cs="Times New Roman"/>
          <w:sz w:val="24"/>
          <w:szCs w:val="24"/>
          <w:lang w:val="en-US"/>
        </w:rPr>
        <w:t>(</w:t>
      </w:r>
      <w:proofErr w:type="spellStart"/>
      <w:r w:rsidR="009D4DAD" w:rsidRPr="00160992">
        <w:rPr>
          <w:rFonts w:ascii="Times New Roman" w:hAnsi="Times New Roman" w:cs="Times New Roman"/>
          <w:sz w:val="24"/>
          <w:szCs w:val="24"/>
          <w:lang w:val="en-US"/>
        </w:rPr>
        <w:t>cita</w:t>
      </w:r>
      <w:proofErr w:type="spellEnd"/>
      <w:r w:rsidR="009D4DAD" w:rsidRPr="00160992">
        <w:rPr>
          <w:rFonts w:ascii="Times New Roman" w:hAnsi="Times New Roman" w:cs="Times New Roman"/>
          <w:sz w:val="24"/>
          <w:szCs w:val="24"/>
          <w:lang w:val="en-US"/>
        </w:rPr>
        <w:t xml:space="preserve"> alterations interactions). The relative abundance of </w:t>
      </w:r>
      <w:proofErr w:type="spellStart"/>
      <w:r w:rsidR="009D4DAD" w:rsidRPr="00160992">
        <w:rPr>
          <w:rFonts w:ascii="Times New Roman" w:hAnsi="Times New Roman" w:cs="Times New Roman"/>
          <w:sz w:val="24"/>
          <w:szCs w:val="24"/>
          <w:lang w:val="en-US"/>
        </w:rPr>
        <w:t>crAssphages</w:t>
      </w:r>
      <w:proofErr w:type="spellEnd"/>
      <w:r w:rsidR="009D4DAD" w:rsidRPr="00160992">
        <w:rPr>
          <w:rFonts w:ascii="Times New Roman" w:hAnsi="Times New Roman" w:cs="Times New Roman"/>
          <w:sz w:val="24"/>
          <w:szCs w:val="24"/>
          <w:lang w:val="en-US"/>
        </w:rPr>
        <w:t xml:space="preserve"> also decreased from obesity to metabolic syndrome, suggesting that these bacteriophages could play an essential role in inhibiting the metabolic syndrome in obese individuals. The present study showed that the </w:t>
      </w:r>
      <w:proofErr w:type="spellStart"/>
      <w:r w:rsidR="009D4DAD" w:rsidRPr="00160992">
        <w:rPr>
          <w:rFonts w:ascii="Times New Roman" w:hAnsi="Times New Roman" w:cs="Times New Roman"/>
          <w:sz w:val="24"/>
          <w:szCs w:val="24"/>
          <w:lang w:val="en-US"/>
        </w:rPr>
        <w:t>craSphages</w:t>
      </w:r>
      <w:proofErr w:type="spellEnd"/>
      <w:r w:rsidR="009D4DAD" w:rsidRPr="00160992">
        <w:rPr>
          <w:rFonts w:ascii="Times New Roman" w:hAnsi="Times New Roman" w:cs="Times New Roman"/>
          <w:sz w:val="24"/>
          <w:szCs w:val="24"/>
          <w:lang w:val="en-US"/>
        </w:rPr>
        <w:t xml:space="preserve"> were more abundant in the healthy control than disease, which indicated a promising potential treatment strategy for obesity and metabolic syndrome through fecal </w:t>
      </w:r>
      <w:proofErr w:type="spellStart"/>
      <w:r w:rsidR="009D4DAD" w:rsidRPr="00160992">
        <w:rPr>
          <w:rFonts w:ascii="Times New Roman" w:hAnsi="Times New Roman" w:cs="Times New Roman"/>
          <w:sz w:val="24"/>
          <w:szCs w:val="24"/>
          <w:lang w:val="en-US"/>
        </w:rPr>
        <w:t>crAssphage</w:t>
      </w:r>
      <w:proofErr w:type="spellEnd"/>
      <w:r w:rsidR="009D4DAD" w:rsidRPr="00160992">
        <w:rPr>
          <w:rFonts w:ascii="Times New Roman" w:hAnsi="Times New Roman" w:cs="Times New Roman"/>
          <w:sz w:val="24"/>
          <w:szCs w:val="24"/>
          <w:lang w:val="en-US"/>
        </w:rPr>
        <w:t xml:space="preserve"> transplantation in the future. </w:t>
      </w:r>
      <w:r w:rsidR="009D4DAD">
        <w:rPr>
          <w:rFonts w:ascii="Times New Roman" w:hAnsi="Times New Roman" w:cs="Times New Roman"/>
          <w:sz w:val="24"/>
          <w:szCs w:val="24"/>
          <w:lang w:val="en-US"/>
        </w:rPr>
        <w:t>Interestingly, c</w:t>
      </w:r>
      <w:r w:rsidR="009D4DAD" w:rsidRPr="00160992">
        <w:rPr>
          <w:rFonts w:ascii="Times New Roman" w:hAnsi="Times New Roman" w:cs="Times New Roman"/>
          <w:sz w:val="24"/>
          <w:szCs w:val="24"/>
          <w:lang w:val="en-US"/>
        </w:rPr>
        <w:t xml:space="preserve">hanges in the abundance of </w:t>
      </w:r>
      <w:proofErr w:type="spellStart"/>
      <w:r w:rsidR="009D4DAD" w:rsidRPr="00160992">
        <w:rPr>
          <w:rFonts w:ascii="Times New Roman" w:hAnsi="Times New Roman" w:cs="Times New Roman"/>
          <w:sz w:val="24"/>
          <w:szCs w:val="24"/>
          <w:lang w:val="en-US"/>
        </w:rPr>
        <w:t>crAssphage</w:t>
      </w:r>
      <w:r w:rsidR="009D4DAD">
        <w:rPr>
          <w:rFonts w:ascii="Times New Roman" w:hAnsi="Times New Roman" w:cs="Times New Roman"/>
          <w:sz w:val="24"/>
          <w:szCs w:val="24"/>
          <w:lang w:val="en-US"/>
        </w:rPr>
        <w:t>s</w:t>
      </w:r>
      <w:proofErr w:type="spellEnd"/>
      <w:r w:rsidR="009D4DAD" w:rsidRPr="00160992">
        <w:rPr>
          <w:rFonts w:ascii="Times New Roman" w:hAnsi="Times New Roman" w:cs="Times New Roman"/>
          <w:sz w:val="24"/>
          <w:szCs w:val="24"/>
          <w:lang w:val="en-US"/>
        </w:rPr>
        <w:t xml:space="preserve"> were reported after using traditional </w:t>
      </w:r>
      <w:proofErr w:type="spellStart"/>
      <w:r w:rsidR="009D4DAD" w:rsidRPr="00160992">
        <w:rPr>
          <w:rFonts w:ascii="Times New Roman" w:hAnsi="Times New Roman" w:cs="Times New Roman"/>
          <w:sz w:val="24"/>
          <w:szCs w:val="24"/>
          <w:lang w:val="en-US"/>
        </w:rPr>
        <w:t>chinese</w:t>
      </w:r>
      <w:proofErr w:type="spellEnd"/>
      <w:r w:rsidR="009D4DAD" w:rsidRPr="00160992">
        <w:rPr>
          <w:rFonts w:ascii="Times New Roman" w:hAnsi="Times New Roman" w:cs="Times New Roman"/>
          <w:sz w:val="24"/>
          <w:szCs w:val="24"/>
          <w:lang w:val="en-US"/>
        </w:rPr>
        <w:t xml:space="preserve"> medicine</w:t>
      </w:r>
      <w:r w:rsidR="009D4DAD">
        <w:rPr>
          <w:rFonts w:ascii="Times New Roman" w:hAnsi="Times New Roman" w:cs="Times New Roman"/>
          <w:sz w:val="24"/>
          <w:szCs w:val="24"/>
          <w:lang w:val="en-US"/>
        </w:rPr>
        <w:t xml:space="preserve"> </w:t>
      </w:r>
      <w:r w:rsidR="009D4DAD" w:rsidRPr="00160992">
        <w:rPr>
          <w:rFonts w:ascii="Times New Roman" w:hAnsi="Times New Roman" w:cs="Times New Roman"/>
          <w:sz w:val="24"/>
          <w:szCs w:val="24"/>
          <w:lang w:val="en-US"/>
        </w:rPr>
        <w:t>(</w:t>
      </w:r>
      <w:proofErr w:type="spellStart"/>
      <w:r w:rsidR="009D4DAD">
        <w:rPr>
          <w:rFonts w:ascii="Times New Roman" w:hAnsi="Times New Roman" w:cs="Times New Roman"/>
          <w:sz w:val="24"/>
          <w:szCs w:val="24"/>
          <w:lang w:val="en-US"/>
        </w:rPr>
        <w:t>cita</w:t>
      </w:r>
      <w:proofErr w:type="spellEnd"/>
      <w:r w:rsidR="009D4DAD">
        <w:rPr>
          <w:rFonts w:ascii="Times New Roman" w:hAnsi="Times New Roman" w:cs="Times New Roman"/>
          <w:sz w:val="24"/>
          <w:szCs w:val="24"/>
          <w:lang w:val="en-US"/>
        </w:rPr>
        <w:t xml:space="preserve"> </w:t>
      </w:r>
      <w:r w:rsidR="009D4DAD" w:rsidRPr="00160992">
        <w:rPr>
          <w:rFonts w:ascii="Times New Roman" w:hAnsi="Times New Roman" w:cs="Times New Roman"/>
          <w:sz w:val="24"/>
          <w:szCs w:val="24"/>
          <w:lang w:val="en-US"/>
        </w:rPr>
        <w:t xml:space="preserve">QYSX), suggesting that </w:t>
      </w:r>
      <w:proofErr w:type="spellStart"/>
      <w:r w:rsidR="009D4DAD" w:rsidRPr="00160992">
        <w:rPr>
          <w:rFonts w:ascii="Times New Roman" w:hAnsi="Times New Roman" w:cs="Times New Roman"/>
          <w:sz w:val="24"/>
          <w:szCs w:val="24"/>
          <w:lang w:val="en-US"/>
        </w:rPr>
        <w:t>crAssphage</w:t>
      </w:r>
      <w:proofErr w:type="spellEnd"/>
      <w:r w:rsidR="009D4DAD" w:rsidRPr="00160992">
        <w:rPr>
          <w:rFonts w:ascii="Times New Roman" w:hAnsi="Times New Roman" w:cs="Times New Roman"/>
          <w:sz w:val="24"/>
          <w:szCs w:val="24"/>
          <w:lang w:val="en-US"/>
        </w:rPr>
        <w:t xml:space="preserve"> could be also modulated using </w:t>
      </w:r>
      <w:r w:rsidR="009D4DAD">
        <w:rPr>
          <w:rFonts w:ascii="Times New Roman" w:hAnsi="Times New Roman" w:cs="Times New Roman"/>
          <w:sz w:val="24"/>
          <w:szCs w:val="24"/>
          <w:lang w:val="en-US"/>
        </w:rPr>
        <w:t xml:space="preserve">pharmaceutical </w:t>
      </w:r>
      <w:r w:rsidR="009D4DAD" w:rsidRPr="00160992">
        <w:rPr>
          <w:rFonts w:ascii="Times New Roman" w:hAnsi="Times New Roman" w:cs="Times New Roman"/>
          <w:sz w:val="24"/>
          <w:szCs w:val="24"/>
          <w:lang w:val="en-US"/>
        </w:rPr>
        <w:t>treatments.</w:t>
      </w:r>
      <w:r w:rsidR="009D4DAD">
        <w:rPr>
          <w:rFonts w:ascii="Times New Roman" w:hAnsi="Times New Roman" w:cs="Times New Roman"/>
          <w:sz w:val="24"/>
          <w:szCs w:val="24"/>
          <w:lang w:val="en-US"/>
        </w:rPr>
        <w:t xml:space="preserve"> </w:t>
      </w:r>
      <w:r w:rsidR="00CD153B" w:rsidRPr="00160992">
        <w:rPr>
          <w:rFonts w:ascii="Times New Roman" w:hAnsi="Times New Roman" w:cs="Times New Roman"/>
          <w:sz w:val="24"/>
          <w:szCs w:val="24"/>
          <w:lang w:val="en-US"/>
        </w:rPr>
        <w:t xml:space="preserve">Therefore, further research studies on the role of </w:t>
      </w:r>
      <w:proofErr w:type="spellStart"/>
      <w:r w:rsidR="00CD153B" w:rsidRPr="00160992">
        <w:rPr>
          <w:rFonts w:ascii="Times New Roman" w:hAnsi="Times New Roman" w:cs="Times New Roman"/>
          <w:sz w:val="24"/>
          <w:szCs w:val="24"/>
          <w:lang w:val="en-US"/>
        </w:rPr>
        <w:t>crAssphage</w:t>
      </w:r>
      <w:proofErr w:type="spellEnd"/>
      <w:r w:rsidR="00CD153B" w:rsidRPr="00160992">
        <w:rPr>
          <w:rFonts w:ascii="Times New Roman" w:hAnsi="Times New Roman" w:cs="Times New Roman"/>
          <w:sz w:val="24"/>
          <w:szCs w:val="24"/>
          <w:lang w:val="en-US"/>
        </w:rPr>
        <w:t xml:space="preserve"> in obesity and metabolic syndrome individuals should be investigated.</w:t>
      </w:r>
    </w:p>
    <w:p w14:paraId="67DBF98D" w14:textId="77777777" w:rsidR="004650D2" w:rsidRDefault="004650D2" w:rsidP="00440B20">
      <w:pPr>
        <w:spacing w:after="0" w:line="480" w:lineRule="auto"/>
        <w:ind w:firstLine="708"/>
        <w:jc w:val="both"/>
        <w:rPr>
          <w:rFonts w:ascii="Times New Roman" w:hAnsi="Times New Roman" w:cs="Times New Roman"/>
          <w:sz w:val="24"/>
          <w:szCs w:val="24"/>
          <w:lang w:val="en-US"/>
        </w:rPr>
      </w:pPr>
    </w:p>
    <w:p w14:paraId="7D01760D" w14:textId="77777777" w:rsidR="00C534B5" w:rsidRPr="00440B20" w:rsidRDefault="00A504F1" w:rsidP="00440B20">
      <w:pPr>
        <w:spacing w:after="0" w:line="480" w:lineRule="auto"/>
        <w:ind w:firstLine="708"/>
        <w:jc w:val="both"/>
        <w:rPr>
          <w:rFonts w:ascii="Times New Roman" w:hAnsi="Times New Roman" w:cs="Times New Roman"/>
          <w:sz w:val="24"/>
          <w:szCs w:val="24"/>
          <w:lang w:val="en-US"/>
        </w:rPr>
      </w:pPr>
      <w:r w:rsidRPr="00440B20">
        <w:rPr>
          <w:rFonts w:ascii="Times New Roman" w:hAnsi="Times New Roman" w:cs="Times New Roman"/>
          <w:sz w:val="24"/>
          <w:szCs w:val="24"/>
          <w:lang w:val="en-US"/>
        </w:rPr>
        <w:lastRenderedPageBreak/>
        <w:t xml:space="preserve">Our work also provides for the first time a differential abundance of specific </w:t>
      </w:r>
      <w:proofErr w:type="spellStart"/>
      <w:r w:rsidRPr="00440B20">
        <w:rPr>
          <w:rFonts w:ascii="Times New Roman" w:hAnsi="Times New Roman" w:cs="Times New Roman"/>
          <w:sz w:val="24"/>
          <w:szCs w:val="24"/>
          <w:lang w:val="en-US"/>
        </w:rPr>
        <w:t>crAssphage</w:t>
      </w:r>
      <w:proofErr w:type="spellEnd"/>
      <w:r w:rsidRPr="00440B20">
        <w:rPr>
          <w:rFonts w:ascii="Times New Roman" w:hAnsi="Times New Roman" w:cs="Times New Roman"/>
          <w:sz w:val="24"/>
          <w:szCs w:val="24"/>
          <w:lang w:val="en-US"/>
        </w:rPr>
        <w:t xml:space="preserve"> taxa associated with obesity. </w:t>
      </w:r>
      <w:r w:rsidR="00C534B5" w:rsidRPr="00440B20">
        <w:rPr>
          <w:rFonts w:ascii="Times New Roman" w:hAnsi="Times New Roman" w:cs="Times New Roman"/>
          <w:sz w:val="24"/>
          <w:szCs w:val="24"/>
          <w:lang w:val="en-US"/>
        </w:rPr>
        <w:t>Specific families such as Beta and genus such as Beta_6 and Alpha 3 were significantly enriched in obesity and metabolic syndrome, while the family Alpha and genus alpha_1 and alpha$ were significantly enriched in normal weight. However, more studies will be required to determine the biological significance of these observations</w:t>
      </w:r>
      <w:r w:rsidR="00440B20" w:rsidRPr="00440B20">
        <w:rPr>
          <w:rFonts w:ascii="Times New Roman" w:hAnsi="Times New Roman" w:cs="Times New Roman"/>
          <w:sz w:val="24"/>
          <w:szCs w:val="24"/>
          <w:lang w:val="en-US"/>
        </w:rPr>
        <w:t xml:space="preserve"> and to determine whether this differential presence of specific </w:t>
      </w:r>
      <w:proofErr w:type="spellStart"/>
      <w:r w:rsidR="00440B20" w:rsidRPr="00440B20">
        <w:rPr>
          <w:rFonts w:ascii="Times New Roman" w:hAnsi="Times New Roman" w:cs="Times New Roman"/>
          <w:sz w:val="24"/>
          <w:szCs w:val="24"/>
          <w:lang w:val="en-US"/>
        </w:rPr>
        <w:t>crAssphage</w:t>
      </w:r>
      <w:proofErr w:type="spellEnd"/>
      <w:r w:rsidR="00440B20" w:rsidRPr="00440B20">
        <w:rPr>
          <w:rFonts w:ascii="Times New Roman" w:hAnsi="Times New Roman" w:cs="Times New Roman"/>
          <w:sz w:val="24"/>
          <w:szCs w:val="24"/>
          <w:lang w:val="en-US"/>
        </w:rPr>
        <w:t xml:space="preserve"> </w:t>
      </w:r>
      <w:proofErr w:type="spellStart"/>
      <w:r w:rsidR="00440B20" w:rsidRPr="00440B20">
        <w:rPr>
          <w:rFonts w:ascii="Times New Roman" w:hAnsi="Times New Roman" w:cs="Times New Roman"/>
          <w:sz w:val="24"/>
          <w:szCs w:val="24"/>
          <w:lang w:val="en-US"/>
        </w:rPr>
        <w:t>taxas</w:t>
      </w:r>
      <w:proofErr w:type="spellEnd"/>
      <w:r w:rsidR="00440B20" w:rsidRPr="00440B20">
        <w:rPr>
          <w:rFonts w:ascii="Times New Roman" w:hAnsi="Times New Roman" w:cs="Times New Roman"/>
          <w:sz w:val="24"/>
          <w:szCs w:val="24"/>
          <w:lang w:val="en-US"/>
        </w:rPr>
        <w:t xml:space="preserve"> was associated with the development of obesity and metabolic syndrome</w:t>
      </w:r>
      <w:r w:rsidR="00C534B5" w:rsidRPr="00440B20">
        <w:rPr>
          <w:rFonts w:ascii="Times New Roman" w:hAnsi="Times New Roman" w:cs="Times New Roman"/>
          <w:sz w:val="24"/>
          <w:szCs w:val="24"/>
          <w:lang w:val="en-US"/>
        </w:rPr>
        <w:t xml:space="preserve">. </w:t>
      </w:r>
    </w:p>
    <w:p w14:paraId="3C1ADD24" w14:textId="77777777" w:rsidR="00A504F1" w:rsidRPr="00A504F1" w:rsidRDefault="00A504F1" w:rsidP="001B2BA7">
      <w:pPr>
        <w:rPr>
          <w:rFonts w:ascii="Times New Roman" w:hAnsi="Times New Roman" w:cs="Times New Roman"/>
          <w:sz w:val="24"/>
          <w:szCs w:val="24"/>
          <w:lang w:val="en-US"/>
        </w:rPr>
      </w:pPr>
    </w:p>
    <w:p w14:paraId="6DA270D6" w14:textId="77777777" w:rsidR="00E15E49" w:rsidRPr="00A504F1" w:rsidRDefault="00E15E49">
      <w:pPr>
        <w:rPr>
          <w:rFonts w:ascii="Times New Roman" w:hAnsi="Times New Roman" w:cs="Times New Roman"/>
          <w:sz w:val="24"/>
          <w:szCs w:val="24"/>
          <w:lang w:val="en-US"/>
        </w:rPr>
      </w:pPr>
    </w:p>
    <w:p w14:paraId="0BCFBBE1" w14:textId="77777777" w:rsidR="009D4DAD" w:rsidRPr="00A504F1" w:rsidRDefault="009D4DAD">
      <w:pPr>
        <w:rPr>
          <w:rFonts w:ascii="Times New Roman" w:hAnsi="Times New Roman" w:cs="Times New Roman"/>
          <w:sz w:val="24"/>
          <w:szCs w:val="24"/>
          <w:lang w:val="en-US"/>
        </w:rPr>
      </w:pPr>
    </w:p>
    <w:p w14:paraId="3B675D36" w14:textId="77777777" w:rsidR="00C2436E" w:rsidRPr="00160992" w:rsidRDefault="00C2436E" w:rsidP="00C2436E">
      <w:pPr>
        <w:spacing w:after="0" w:line="480" w:lineRule="auto"/>
        <w:jc w:val="both"/>
        <w:rPr>
          <w:rFonts w:ascii="Times New Roman" w:hAnsi="Times New Roman" w:cs="Times New Roman"/>
          <w:b/>
          <w:sz w:val="24"/>
          <w:szCs w:val="24"/>
          <w:u w:val="single"/>
          <w:lang w:val="en-US"/>
        </w:rPr>
      </w:pPr>
      <w:r w:rsidRPr="00160992">
        <w:rPr>
          <w:rFonts w:ascii="Times New Roman" w:hAnsi="Times New Roman" w:cs="Times New Roman"/>
          <w:b/>
          <w:sz w:val="24"/>
          <w:szCs w:val="24"/>
          <w:u w:val="single"/>
          <w:lang w:val="en-US"/>
        </w:rPr>
        <w:t xml:space="preserve">Methods. </w:t>
      </w:r>
    </w:p>
    <w:p w14:paraId="076FBC7C" w14:textId="77777777" w:rsidR="0023725A" w:rsidRPr="00160992" w:rsidRDefault="002D074B" w:rsidP="00C2436E">
      <w:pPr>
        <w:spacing w:after="0"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Viral </w:t>
      </w:r>
      <w:commentRangeStart w:id="3"/>
      <w:r w:rsidR="0023725A" w:rsidRPr="00160992">
        <w:rPr>
          <w:rFonts w:ascii="Times New Roman" w:hAnsi="Times New Roman" w:cs="Times New Roman"/>
          <w:b/>
          <w:sz w:val="24"/>
          <w:szCs w:val="24"/>
          <w:lang w:val="en-US"/>
        </w:rPr>
        <w:t>Data acquisition and processing</w:t>
      </w:r>
      <w:commentRangeEnd w:id="3"/>
      <w:r>
        <w:rPr>
          <w:rStyle w:val="CommentReference"/>
        </w:rPr>
        <w:commentReference w:id="3"/>
      </w:r>
    </w:p>
    <w:p w14:paraId="649E88AF" w14:textId="77777777" w:rsidR="00163078" w:rsidRPr="00160992" w:rsidRDefault="00F15179" w:rsidP="00C2436E">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The quality-filtered reads form g</w:t>
      </w:r>
      <w:r w:rsidR="0023725A" w:rsidRPr="00160992">
        <w:rPr>
          <w:rFonts w:ascii="Times New Roman" w:hAnsi="Times New Roman" w:cs="Times New Roman"/>
          <w:sz w:val="24"/>
          <w:szCs w:val="24"/>
          <w:lang w:val="en-US"/>
        </w:rPr>
        <w:t xml:space="preserve">ut metagenomic data of VLPs for a total of 28 samples were </w:t>
      </w:r>
      <w:r w:rsidRPr="00160992">
        <w:rPr>
          <w:rFonts w:ascii="Times New Roman" w:hAnsi="Times New Roman" w:cs="Times New Roman"/>
          <w:sz w:val="24"/>
          <w:szCs w:val="24"/>
          <w:lang w:val="en-US"/>
        </w:rPr>
        <w:t>obtained</w:t>
      </w:r>
      <w:r w:rsidR="0023725A" w:rsidRPr="00160992">
        <w:rPr>
          <w:rFonts w:ascii="Times New Roman" w:hAnsi="Times New Roman" w:cs="Times New Roman"/>
          <w:sz w:val="24"/>
          <w:szCs w:val="24"/>
          <w:lang w:val="en-US"/>
        </w:rPr>
        <w:t xml:space="preserve"> from a previous report of our group (</w:t>
      </w:r>
      <w:proofErr w:type="spellStart"/>
      <w:r w:rsidR="0023725A" w:rsidRPr="00160992">
        <w:rPr>
          <w:rFonts w:ascii="Times New Roman" w:hAnsi="Times New Roman" w:cs="Times New Roman"/>
          <w:sz w:val="24"/>
          <w:szCs w:val="24"/>
          <w:lang w:val="en-US"/>
        </w:rPr>
        <w:t>cita</w:t>
      </w:r>
      <w:proofErr w:type="spellEnd"/>
      <w:r w:rsidR="0023725A" w:rsidRPr="00160992">
        <w:rPr>
          <w:rFonts w:ascii="Times New Roman" w:hAnsi="Times New Roman" w:cs="Times New Roman"/>
          <w:sz w:val="24"/>
          <w:szCs w:val="24"/>
          <w:lang w:val="en-US"/>
        </w:rPr>
        <w:t xml:space="preserve">). </w:t>
      </w:r>
      <w:r w:rsidR="00163078" w:rsidRPr="00160992">
        <w:rPr>
          <w:rFonts w:ascii="Times New Roman" w:hAnsi="Times New Roman" w:cs="Times New Roman"/>
          <w:sz w:val="24"/>
          <w:szCs w:val="24"/>
          <w:lang w:val="en-US"/>
        </w:rPr>
        <w:t>We randomly selected 714,182 reads from each library to maintain the same sequence depth for all the samples analyzed. Only 25 samples met this criterion (Tables SX).</w:t>
      </w:r>
    </w:p>
    <w:p w14:paraId="30EE7EC9" w14:textId="77777777" w:rsidR="00163078" w:rsidRPr="00160992" w:rsidRDefault="00163078" w:rsidP="00C2436E">
      <w:pPr>
        <w:spacing w:after="0" w:line="480" w:lineRule="auto"/>
        <w:jc w:val="both"/>
        <w:rPr>
          <w:rFonts w:ascii="Times New Roman" w:hAnsi="Times New Roman" w:cs="Times New Roman"/>
          <w:sz w:val="24"/>
          <w:szCs w:val="24"/>
          <w:lang w:val="en-US"/>
        </w:rPr>
      </w:pPr>
    </w:p>
    <w:p w14:paraId="4882BD5C" w14:textId="77777777" w:rsidR="00163078" w:rsidRPr="002D074B" w:rsidRDefault="00163078" w:rsidP="00163078">
      <w:pPr>
        <w:spacing w:after="0" w:line="480" w:lineRule="auto"/>
        <w:jc w:val="both"/>
        <w:rPr>
          <w:rFonts w:ascii="Times New Roman" w:hAnsi="Times New Roman" w:cs="Times New Roman"/>
          <w:b/>
          <w:sz w:val="24"/>
          <w:szCs w:val="24"/>
          <w:lang w:val="en-US"/>
        </w:rPr>
      </w:pPr>
      <w:commentRangeStart w:id="4"/>
      <w:r w:rsidRPr="00160992">
        <w:rPr>
          <w:rFonts w:ascii="Times New Roman" w:hAnsi="Times New Roman" w:cs="Times New Roman"/>
          <w:b/>
          <w:sz w:val="24"/>
          <w:szCs w:val="24"/>
          <w:lang w:val="en-US"/>
        </w:rPr>
        <w:t xml:space="preserve">Reference-based </w:t>
      </w:r>
      <w:proofErr w:type="spellStart"/>
      <w:r w:rsidR="002D074B">
        <w:rPr>
          <w:rFonts w:ascii="Times New Roman" w:hAnsi="Times New Roman" w:cs="Times New Roman"/>
          <w:b/>
          <w:sz w:val="24"/>
          <w:szCs w:val="24"/>
          <w:lang w:val="en-US"/>
        </w:rPr>
        <w:t>crAssphage</w:t>
      </w:r>
      <w:proofErr w:type="spellEnd"/>
      <w:r w:rsidR="002D074B">
        <w:rPr>
          <w:rFonts w:ascii="Times New Roman" w:hAnsi="Times New Roman" w:cs="Times New Roman"/>
          <w:b/>
          <w:sz w:val="24"/>
          <w:szCs w:val="24"/>
          <w:lang w:val="en-US"/>
        </w:rPr>
        <w:t xml:space="preserve"> genome </w:t>
      </w:r>
      <w:r w:rsidRPr="00160992">
        <w:rPr>
          <w:rFonts w:ascii="Times New Roman" w:hAnsi="Times New Roman" w:cs="Times New Roman"/>
          <w:b/>
          <w:sz w:val="24"/>
          <w:szCs w:val="24"/>
          <w:lang w:val="en-US"/>
        </w:rPr>
        <w:t>mapping</w:t>
      </w:r>
      <w:commentRangeEnd w:id="4"/>
      <w:r w:rsidR="00006AE9">
        <w:rPr>
          <w:rStyle w:val="CommentReference"/>
        </w:rPr>
        <w:commentReference w:id="4"/>
      </w:r>
    </w:p>
    <w:p w14:paraId="5AA7522E" w14:textId="77777777" w:rsidR="00F15179" w:rsidRPr="00160992" w:rsidRDefault="00163078" w:rsidP="00F15179">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 xml:space="preserve">The reads were mapped to the reference crass-like group database composed of 284 non-redundant genomes (Table SX) using SMALT [37] with the following parameters </w:t>
      </w:r>
      <w:r w:rsidRPr="00160992">
        <w:rPr>
          <w:rFonts w:ascii="Times New Roman" w:hAnsi="Times New Roman" w:cs="Times New Roman"/>
          <w:sz w:val="24"/>
          <w:szCs w:val="24"/>
          <w:highlight w:val="green"/>
          <w:lang w:val="en-US"/>
        </w:rPr>
        <w:t>XXX</w:t>
      </w:r>
      <w:r w:rsidRPr="00160992">
        <w:rPr>
          <w:rFonts w:ascii="Times New Roman" w:hAnsi="Times New Roman" w:cs="Times New Roman"/>
          <w:sz w:val="24"/>
          <w:szCs w:val="24"/>
          <w:lang w:val="en-US"/>
        </w:rPr>
        <w:t xml:space="preserve">. Additionally, we selected five phage genomes as negative control of the read mapping due to </w:t>
      </w:r>
      <w:r w:rsidRPr="00160992">
        <w:rPr>
          <w:rFonts w:ascii="Times New Roman" w:hAnsi="Times New Roman" w:cs="Times New Roman"/>
          <w:sz w:val="24"/>
          <w:szCs w:val="24"/>
          <w:highlight w:val="green"/>
          <w:lang w:val="en-US"/>
        </w:rPr>
        <w:t>XXXX</w:t>
      </w:r>
      <w:r w:rsidRPr="00160992">
        <w:rPr>
          <w:rFonts w:ascii="Times New Roman" w:hAnsi="Times New Roman" w:cs="Times New Roman"/>
          <w:sz w:val="24"/>
          <w:szCs w:val="24"/>
          <w:lang w:val="en-US"/>
        </w:rPr>
        <w:t xml:space="preserve">. </w:t>
      </w:r>
      <w:r w:rsidR="00F15179" w:rsidRPr="00160992">
        <w:rPr>
          <w:rFonts w:ascii="Times New Roman" w:hAnsi="Times New Roman" w:cs="Times New Roman"/>
          <w:sz w:val="24"/>
          <w:szCs w:val="24"/>
          <w:lang w:val="en-US"/>
        </w:rPr>
        <w:t xml:space="preserve">A count table of reads aligned to genomes was generated </w:t>
      </w:r>
      <w:r w:rsidRPr="00160992">
        <w:rPr>
          <w:rFonts w:ascii="Times New Roman" w:hAnsi="Times New Roman" w:cs="Times New Roman"/>
          <w:sz w:val="24"/>
          <w:szCs w:val="24"/>
          <w:lang w:val="en-US"/>
        </w:rPr>
        <w:t xml:space="preserve">using </w:t>
      </w:r>
      <w:proofErr w:type="spellStart"/>
      <w:r w:rsidRPr="00160992">
        <w:rPr>
          <w:rFonts w:ascii="Times New Roman" w:hAnsi="Times New Roman" w:cs="Times New Roman"/>
          <w:sz w:val="24"/>
          <w:szCs w:val="24"/>
          <w:lang w:val="en-US"/>
        </w:rPr>
        <w:t>SAMTo</w:t>
      </w:r>
      <w:r w:rsidR="00745583" w:rsidRPr="00160992">
        <w:rPr>
          <w:rFonts w:ascii="Times New Roman" w:hAnsi="Times New Roman" w:cs="Times New Roman"/>
          <w:sz w:val="24"/>
          <w:szCs w:val="24"/>
          <w:lang w:val="en-US"/>
        </w:rPr>
        <w:t>ols</w:t>
      </w:r>
      <w:proofErr w:type="spellEnd"/>
      <w:r w:rsidR="00745583" w:rsidRPr="00160992">
        <w:rPr>
          <w:rFonts w:ascii="Times New Roman" w:hAnsi="Times New Roman" w:cs="Times New Roman"/>
          <w:sz w:val="24"/>
          <w:szCs w:val="24"/>
          <w:lang w:val="en-US"/>
        </w:rPr>
        <w:t xml:space="preserve"> v1.3</w:t>
      </w:r>
      <w:r w:rsidRPr="00160992">
        <w:rPr>
          <w:rFonts w:ascii="Times New Roman" w:hAnsi="Times New Roman" w:cs="Times New Roman"/>
          <w:sz w:val="24"/>
          <w:szCs w:val="24"/>
          <w:lang w:val="en-US"/>
        </w:rPr>
        <w:t xml:space="preserve">, </w:t>
      </w:r>
      <w:r w:rsidR="00F15179" w:rsidRPr="00160992">
        <w:rPr>
          <w:rFonts w:ascii="Times New Roman" w:hAnsi="Times New Roman" w:cs="Times New Roman"/>
          <w:sz w:val="24"/>
          <w:szCs w:val="24"/>
          <w:lang w:val="en-US"/>
        </w:rPr>
        <w:t xml:space="preserve">which was then imported into R for statistical analyses of abundances. In this manner, the </w:t>
      </w:r>
      <w:r w:rsidR="00F15179" w:rsidRPr="00160992">
        <w:rPr>
          <w:rFonts w:ascii="Times New Roman" w:hAnsi="Times New Roman" w:cs="Times New Roman"/>
          <w:sz w:val="24"/>
          <w:szCs w:val="24"/>
          <w:lang w:val="en-US"/>
        </w:rPr>
        <w:lastRenderedPageBreak/>
        <w:t xml:space="preserve">relative abundances of reads mapped to each genome was generated. The statistical significance was measured using the Wilcoxon test. </w:t>
      </w:r>
    </w:p>
    <w:p w14:paraId="60088DCB" w14:textId="77777777" w:rsidR="00F15179" w:rsidRDefault="00F15179" w:rsidP="00163078">
      <w:pPr>
        <w:spacing w:after="0" w:line="480" w:lineRule="auto"/>
        <w:jc w:val="both"/>
        <w:rPr>
          <w:rFonts w:ascii="Times New Roman" w:hAnsi="Times New Roman" w:cs="Times New Roman"/>
          <w:sz w:val="24"/>
          <w:szCs w:val="24"/>
          <w:lang w:val="en-US"/>
        </w:rPr>
      </w:pPr>
    </w:p>
    <w:p w14:paraId="433491D8" w14:textId="77777777" w:rsidR="00006AE9" w:rsidRPr="002D074B" w:rsidRDefault="00006AE9" w:rsidP="00006AE9">
      <w:pPr>
        <w:spacing w:after="0" w:line="480" w:lineRule="auto"/>
        <w:jc w:val="both"/>
        <w:rPr>
          <w:rFonts w:ascii="Times New Roman" w:hAnsi="Times New Roman" w:cs="Times New Roman"/>
          <w:b/>
          <w:sz w:val="24"/>
          <w:szCs w:val="24"/>
          <w:lang w:val="en-US"/>
        </w:rPr>
      </w:pPr>
      <w:commentRangeStart w:id="5"/>
      <w:r w:rsidRPr="00160992">
        <w:rPr>
          <w:rFonts w:ascii="Times New Roman" w:hAnsi="Times New Roman" w:cs="Times New Roman"/>
          <w:b/>
          <w:sz w:val="24"/>
          <w:szCs w:val="24"/>
          <w:lang w:val="en-US"/>
        </w:rPr>
        <w:t xml:space="preserve">Reference-based </w:t>
      </w:r>
      <w:proofErr w:type="spellStart"/>
      <w:r>
        <w:rPr>
          <w:rFonts w:ascii="Times New Roman" w:hAnsi="Times New Roman" w:cs="Times New Roman"/>
          <w:b/>
          <w:sz w:val="24"/>
          <w:szCs w:val="24"/>
          <w:lang w:val="en-US"/>
        </w:rPr>
        <w:t>crAssphage</w:t>
      </w:r>
      <w:proofErr w:type="spellEnd"/>
      <w:r>
        <w:rPr>
          <w:rFonts w:ascii="Times New Roman" w:hAnsi="Times New Roman" w:cs="Times New Roman"/>
          <w:b/>
          <w:sz w:val="24"/>
          <w:szCs w:val="24"/>
          <w:lang w:val="en-US"/>
        </w:rPr>
        <w:t xml:space="preserve"> genome </w:t>
      </w:r>
      <w:r w:rsidRPr="00160992">
        <w:rPr>
          <w:rFonts w:ascii="Times New Roman" w:hAnsi="Times New Roman" w:cs="Times New Roman"/>
          <w:b/>
          <w:sz w:val="24"/>
          <w:szCs w:val="24"/>
          <w:lang w:val="en-US"/>
        </w:rPr>
        <w:t>mapping</w:t>
      </w:r>
      <w:commentRangeEnd w:id="5"/>
      <w:r>
        <w:rPr>
          <w:rStyle w:val="CommentReference"/>
        </w:rPr>
        <w:commentReference w:id="5"/>
      </w:r>
    </w:p>
    <w:p w14:paraId="52CBD0ED" w14:textId="77777777" w:rsidR="00006AE9" w:rsidRPr="00160992" w:rsidRDefault="00006AE9" w:rsidP="00163078">
      <w:pPr>
        <w:spacing w:after="0" w:line="480" w:lineRule="auto"/>
        <w:jc w:val="both"/>
        <w:rPr>
          <w:rFonts w:ascii="Times New Roman" w:hAnsi="Times New Roman" w:cs="Times New Roman"/>
          <w:sz w:val="24"/>
          <w:szCs w:val="24"/>
          <w:lang w:val="en-US"/>
        </w:rPr>
      </w:pPr>
    </w:p>
    <w:p w14:paraId="701AFC8C" w14:textId="77777777" w:rsidR="00D46E75" w:rsidRPr="00160992" w:rsidRDefault="00D46E75" w:rsidP="00C2436E">
      <w:pPr>
        <w:spacing w:after="0" w:line="480" w:lineRule="auto"/>
        <w:jc w:val="both"/>
        <w:rPr>
          <w:rFonts w:ascii="Times New Roman" w:hAnsi="Times New Roman" w:cs="Times New Roman"/>
          <w:b/>
          <w:sz w:val="24"/>
          <w:szCs w:val="24"/>
          <w:lang w:val="en-US"/>
        </w:rPr>
      </w:pPr>
    </w:p>
    <w:p w14:paraId="565768A4" w14:textId="77777777" w:rsidR="00D46E75" w:rsidRPr="00160992" w:rsidRDefault="00D46E75" w:rsidP="00C2436E">
      <w:pPr>
        <w:spacing w:after="0" w:line="480" w:lineRule="auto"/>
        <w:jc w:val="both"/>
        <w:rPr>
          <w:rFonts w:ascii="Times New Roman" w:hAnsi="Times New Roman" w:cs="Times New Roman"/>
          <w:b/>
          <w:sz w:val="24"/>
          <w:szCs w:val="24"/>
          <w:lang w:val="en-US"/>
        </w:rPr>
      </w:pPr>
      <w:commentRangeStart w:id="6"/>
      <w:r w:rsidRPr="00160992">
        <w:rPr>
          <w:rFonts w:ascii="Times New Roman" w:hAnsi="Times New Roman" w:cs="Times New Roman"/>
          <w:b/>
          <w:sz w:val="24"/>
          <w:szCs w:val="24"/>
          <w:lang w:val="en-US"/>
        </w:rPr>
        <w:t>Viral α- and β-Diversity</w:t>
      </w:r>
      <w:commentRangeEnd w:id="6"/>
      <w:r w:rsidR="00006AE9">
        <w:rPr>
          <w:rStyle w:val="CommentReference"/>
        </w:rPr>
        <w:commentReference w:id="6"/>
      </w:r>
    </w:p>
    <w:p w14:paraId="72563710" w14:textId="064788CF" w:rsidR="007C6059" w:rsidRPr="00160992" w:rsidRDefault="00D46E75" w:rsidP="007C6059">
      <w:pPr>
        <w:spacing w:after="0" w:line="480" w:lineRule="auto"/>
        <w:ind w:firstLine="708"/>
        <w:jc w:val="both"/>
        <w:rPr>
          <w:rFonts w:ascii="Times New Roman" w:hAnsi="Times New Roman" w:cs="Times New Roman"/>
          <w:color w:val="333333"/>
          <w:sz w:val="24"/>
          <w:szCs w:val="24"/>
          <w:shd w:val="clear" w:color="auto" w:fill="FFFFFF"/>
          <w:lang w:val="en-US"/>
        </w:rPr>
      </w:pPr>
      <w:r w:rsidRPr="00160992">
        <w:rPr>
          <w:rFonts w:ascii="Times New Roman" w:hAnsi="Times New Roman" w:cs="Times New Roman"/>
          <w:color w:val="333333"/>
          <w:sz w:val="24"/>
          <w:szCs w:val="24"/>
          <w:shd w:val="clear" w:color="auto" w:fill="FFFFFF"/>
          <w:lang w:val="en-US"/>
        </w:rPr>
        <w:t xml:space="preserve">For </w:t>
      </w:r>
      <w:r w:rsidRPr="00160992">
        <w:rPr>
          <w:rFonts w:ascii="Times New Roman" w:hAnsi="Times New Roman" w:cs="Times New Roman"/>
          <w:color w:val="333333"/>
          <w:sz w:val="24"/>
          <w:szCs w:val="24"/>
          <w:shd w:val="clear" w:color="auto" w:fill="FFFFFF"/>
        </w:rPr>
        <w:t>α</w:t>
      </w:r>
      <w:r w:rsidRPr="00160992">
        <w:rPr>
          <w:rFonts w:ascii="Times New Roman" w:hAnsi="Times New Roman" w:cs="Times New Roman"/>
          <w:color w:val="333333"/>
          <w:sz w:val="24"/>
          <w:szCs w:val="24"/>
          <w:shd w:val="clear" w:color="auto" w:fill="FFFFFF"/>
          <w:lang w:val="en-US"/>
        </w:rPr>
        <w:t xml:space="preserve">-diversity analysis, the table </w:t>
      </w:r>
      <w:r w:rsidRPr="00160992">
        <w:rPr>
          <w:rFonts w:ascii="Times New Roman" w:hAnsi="Times New Roman" w:cs="Times New Roman"/>
          <w:sz w:val="24"/>
          <w:szCs w:val="24"/>
          <w:lang w:val="en-US"/>
        </w:rPr>
        <w:t xml:space="preserve">generated from </w:t>
      </w:r>
      <w:proofErr w:type="spellStart"/>
      <w:r w:rsidRPr="00160992">
        <w:rPr>
          <w:rFonts w:ascii="Times New Roman" w:hAnsi="Times New Roman" w:cs="Times New Roman"/>
          <w:sz w:val="24"/>
          <w:szCs w:val="24"/>
          <w:lang w:val="en-US"/>
        </w:rPr>
        <w:t>Samtools</w:t>
      </w:r>
      <w:proofErr w:type="spellEnd"/>
      <w:r w:rsidRPr="00160992">
        <w:rPr>
          <w:rFonts w:ascii="Times New Roman" w:hAnsi="Times New Roman" w:cs="Times New Roman"/>
          <w:color w:val="333333"/>
          <w:sz w:val="24"/>
          <w:szCs w:val="24"/>
          <w:shd w:val="clear" w:color="auto" w:fill="FFFFFF"/>
          <w:lang w:val="en-US"/>
        </w:rPr>
        <w:t xml:space="preserve"> of read counts mapping to each crass-like genome per sample was used and rarefied</w:t>
      </w:r>
      <w:ins w:id="7" w:author="LUIGUI MICHEL GALLARDO BECERRA" w:date="2022-03-24T10:44:00Z">
        <w:r w:rsidR="00DB1CE5">
          <w:rPr>
            <w:rFonts w:ascii="Times New Roman" w:hAnsi="Times New Roman" w:cs="Times New Roman"/>
            <w:color w:val="333333"/>
            <w:sz w:val="24"/>
            <w:szCs w:val="24"/>
            <w:shd w:val="clear" w:color="auto" w:fill="FFFFFF"/>
            <w:lang w:val="en-US"/>
          </w:rPr>
          <w:t xml:space="preserve"> 1</w:t>
        </w:r>
      </w:ins>
      <w:ins w:id="8" w:author="LUIGUI MICHEL GALLARDO BECERRA" w:date="2022-03-24T10:45:00Z">
        <w:r w:rsidR="00DB1CE5">
          <w:rPr>
            <w:rFonts w:ascii="Times New Roman" w:hAnsi="Times New Roman" w:cs="Times New Roman"/>
            <w:color w:val="333333"/>
            <w:sz w:val="24"/>
            <w:szCs w:val="24"/>
            <w:shd w:val="clear" w:color="auto" w:fill="FFFFFF"/>
            <w:lang w:val="en-US"/>
          </w:rPr>
          <w:t>,000 times</w:t>
        </w:r>
      </w:ins>
      <w:r w:rsidRPr="00160992">
        <w:rPr>
          <w:rFonts w:ascii="Times New Roman" w:hAnsi="Times New Roman" w:cs="Times New Roman"/>
          <w:color w:val="333333"/>
          <w:sz w:val="24"/>
          <w:szCs w:val="24"/>
          <w:shd w:val="clear" w:color="auto" w:fill="FFFFFF"/>
          <w:lang w:val="en-US"/>
        </w:rPr>
        <w:t xml:space="preserve"> to the smallest sample reads per sample. </w:t>
      </w:r>
      <w:r w:rsidR="007C6059" w:rsidRPr="00160992">
        <w:rPr>
          <w:rFonts w:ascii="Times New Roman" w:hAnsi="Times New Roman" w:cs="Times New Roman"/>
          <w:color w:val="333333"/>
          <w:sz w:val="24"/>
          <w:szCs w:val="24"/>
          <w:shd w:val="clear" w:color="auto" w:fill="FFFFFF"/>
          <w:lang w:val="en-US"/>
        </w:rPr>
        <w:t xml:space="preserve">Goods coverage, </w:t>
      </w:r>
      <w:proofErr w:type="gramStart"/>
      <w:r w:rsidR="007C6059" w:rsidRPr="00160992">
        <w:rPr>
          <w:rFonts w:ascii="Times New Roman" w:hAnsi="Times New Roman" w:cs="Times New Roman"/>
          <w:color w:val="333333"/>
          <w:sz w:val="24"/>
          <w:szCs w:val="24"/>
          <w:shd w:val="clear" w:color="auto" w:fill="FFFFFF"/>
          <w:lang w:val="en-US"/>
        </w:rPr>
        <w:t>Observed</w:t>
      </w:r>
      <w:proofErr w:type="gramEnd"/>
      <w:r w:rsidR="007C6059" w:rsidRPr="00160992">
        <w:rPr>
          <w:rFonts w:ascii="Times New Roman" w:hAnsi="Times New Roman" w:cs="Times New Roman"/>
          <w:color w:val="333333"/>
          <w:sz w:val="24"/>
          <w:szCs w:val="24"/>
          <w:shd w:val="clear" w:color="auto" w:fill="FFFFFF"/>
          <w:lang w:val="en-US"/>
        </w:rPr>
        <w:t xml:space="preserve"> species, Chao1, and the Shannon diversity index</w:t>
      </w:r>
      <w:r w:rsidRPr="00160992">
        <w:rPr>
          <w:rFonts w:ascii="Times New Roman" w:hAnsi="Times New Roman" w:cs="Times New Roman"/>
          <w:color w:val="333333"/>
          <w:sz w:val="24"/>
          <w:szCs w:val="24"/>
          <w:shd w:val="clear" w:color="auto" w:fill="FFFFFF"/>
          <w:lang w:val="en-US"/>
        </w:rPr>
        <w:t xml:space="preserve"> were calculated for</w:t>
      </w:r>
      <w:r w:rsidR="007C6059" w:rsidRPr="00160992">
        <w:rPr>
          <w:rFonts w:ascii="Times New Roman" w:hAnsi="Times New Roman" w:cs="Times New Roman"/>
          <w:color w:val="333333"/>
          <w:sz w:val="24"/>
          <w:szCs w:val="24"/>
          <w:shd w:val="clear" w:color="auto" w:fill="FFFFFF"/>
          <w:lang w:val="en-US"/>
        </w:rPr>
        <w:t xml:space="preserve"> each sample using QIIME (v1.9)</w:t>
      </w:r>
      <w:ins w:id="9" w:author="LUIGUI MICHEL GALLARDO BECERRA" w:date="2022-03-24T10:45:00Z">
        <w:r w:rsidR="00DB1CE5">
          <w:rPr>
            <w:rFonts w:ascii="Times New Roman" w:hAnsi="Times New Roman" w:cs="Times New Roman"/>
            <w:color w:val="333333"/>
            <w:sz w:val="24"/>
            <w:szCs w:val="24"/>
            <w:shd w:val="clear" w:color="auto" w:fill="FFFFFF"/>
            <w:lang w:val="en-US"/>
          </w:rPr>
          <w:t xml:space="preserve">; to contrast </w:t>
        </w:r>
      </w:ins>
      <w:ins w:id="10" w:author="LUIGUI MICHEL GALLARDO BECERRA" w:date="2022-03-24T10:46:00Z">
        <w:r w:rsidR="00DB1CE5">
          <w:rPr>
            <w:rFonts w:ascii="Times New Roman" w:hAnsi="Times New Roman" w:cs="Times New Roman"/>
            <w:color w:val="333333"/>
            <w:sz w:val="24"/>
            <w:szCs w:val="24"/>
            <w:shd w:val="clear" w:color="auto" w:fill="FFFFFF"/>
            <w:lang w:val="en-US"/>
          </w:rPr>
          <w:t>between groups</w:t>
        </w:r>
      </w:ins>
      <w:ins w:id="11" w:author="LUIGUI MICHEL GALLARDO BECERRA" w:date="2022-03-24T10:48:00Z">
        <w:r w:rsidR="00DB376C">
          <w:rPr>
            <w:rFonts w:ascii="Times New Roman" w:hAnsi="Times New Roman" w:cs="Times New Roman"/>
            <w:color w:val="333333"/>
            <w:sz w:val="24"/>
            <w:szCs w:val="24"/>
            <w:shd w:val="clear" w:color="auto" w:fill="FFFFFF"/>
            <w:lang w:val="en-US"/>
          </w:rPr>
          <w:t>, a</w:t>
        </w:r>
      </w:ins>
      <w:ins w:id="12" w:author="LUIGUI MICHEL GALLARDO BECERRA" w:date="2022-03-24T10:50:00Z">
        <w:r w:rsidR="00DB376C">
          <w:rPr>
            <w:rFonts w:ascii="Times New Roman" w:hAnsi="Times New Roman" w:cs="Times New Roman"/>
            <w:color w:val="333333"/>
            <w:sz w:val="24"/>
            <w:szCs w:val="24"/>
            <w:shd w:val="clear" w:color="auto" w:fill="FFFFFF"/>
            <w:lang w:val="en-US"/>
          </w:rPr>
          <w:t xml:space="preserve"> Mann-Whitney-Wilcoxon test was performed</w:t>
        </w:r>
      </w:ins>
      <w:r w:rsidRPr="00160992">
        <w:rPr>
          <w:rFonts w:ascii="Times New Roman" w:hAnsi="Times New Roman" w:cs="Times New Roman"/>
          <w:color w:val="333333"/>
          <w:sz w:val="24"/>
          <w:szCs w:val="24"/>
          <w:shd w:val="clear" w:color="auto" w:fill="FFFFFF"/>
          <w:lang w:val="en-US"/>
        </w:rPr>
        <w:t xml:space="preserve">. </w:t>
      </w:r>
      <w:r w:rsidRPr="00160992">
        <w:rPr>
          <w:rFonts w:ascii="Times New Roman" w:hAnsi="Times New Roman" w:cs="Times New Roman"/>
          <w:color w:val="333333"/>
          <w:sz w:val="24"/>
          <w:szCs w:val="24"/>
          <w:shd w:val="clear" w:color="auto" w:fill="FFFFFF"/>
        </w:rPr>
        <w:t>β</w:t>
      </w:r>
      <w:r w:rsidRPr="00160992">
        <w:rPr>
          <w:rFonts w:ascii="Times New Roman" w:hAnsi="Times New Roman" w:cs="Times New Roman"/>
          <w:color w:val="333333"/>
          <w:sz w:val="24"/>
          <w:szCs w:val="24"/>
          <w:shd w:val="clear" w:color="auto" w:fill="FFFFFF"/>
          <w:lang w:val="en-US"/>
        </w:rPr>
        <w:t xml:space="preserve">-Diversity analyses were performed using </w:t>
      </w:r>
      <w:r w:rsidR="007C6059" w:rsidRPr="00160992">
        <w:rPr>
          <w:rFonts w:ascii="Times New Roman" w:hAnsi="Times New Roman" w:cs="Times New Roman"/>
          <w:color w:val="333333"/>
          <w:sz w:val="24"/>
          <w:szCs w:val="24"/>
          <w:shd w:val="clear" w:color="auto" w:fill="FFFFFF"/>
          <w:lang w:val="en-US"/>
        </w:rPr>
        <w:t>the same rarefied table of read counts, using the Jaccard and Bray-Curtis metrics as implemented in QIIME (v1.9</w:t>
      </w:r>
      <w:r w:rsidRPr="00160992">
        <w:rPr>
          <w:rFonts w:ascii="Times New Roman" w:hAnsi="Times New Roman" w:cs="Times New Roman"/>
          <w:color w:val="333333"/>
          <w:sz w:val="24"/>
          <w:szCs w:val="24"/>
          <w:shd w:val="clear" w:color="auto" w:fill="FFFFFF"/>
          <w:lang w:val="en-US"/>
        </w:rPr>
        <w:t xml:space="preserve">). </w:t>
      </w:r>
    </w:p>
    <w:p w14:paraId="708B58B2" w14:textId="77777777" w:rsidR="007C6059" w:rsidRPr="00160992" w:rsidRDefault="007C6059" w:rsidP="00C2436E">
      <w:pPr>
        <w:spacing w:after="0" w:line="480" w:lineRule="auto"/>
        <w:jc w:val="both"/>
        <w:rPr>
          <w:rFonts w:ascii="Times New Roman" w:hAnsi="Times New Roman" w:cs="Times New Roman"/>
          <w:color w:val="333333"/>
          <w:sz w:val="24"/>
          <w:szCs w:val="24"/>
          <w:shd w:val="clear" w:color="auto" w:fill="FFFFFF"/>
          <w:lang w:val="en-US"/>
        </w:rPr>
      </w:pPr>
    </w:p>
    <w:p w14:paraId="2CD6967B" w14:textId="77777777" w:rsidR="00006AE9" w:rsidRPr="00006AE9" w:rsidRDefault="00006AE9" w:rsidP="00006AE9">
      <w:pPr>
        <w:spacing w:after="0" w:line="480" w:lineRule="auto"/>
        <w:jc w:val="both"/>
        <w:rPr>
          <w:rFonts w:ascii="Times New Roman" w:hAnsi="Times New Roman" w:cs="Times New Roman"/>
          <w:b/>
          <w:sz w:val="24"/>
          <w:szCs w:val="24"/>
          <w:lang w:val="en-US"/>
        </w:rPr>
      </w:pPr>
      <w:commentRangeStart w:id="13"/>
      <w:r w:rsidRPr="00160992">
        <w:rPr>
          <w:rFonts w:ascii="Times New Roman" w:hAnsi="Times New Roman" w:cs="Times New Roman"/>
          <w:b/>
          <w:sz w:val="24"/>
          <w:szCs w:val="24"/>
          <w:lang w:val="en-US"/>
        </w:rPr>
        <w:t xml:space="preserve">Association of </w:t>
      </w:r>
      <w:proofErr w:type="spellStart"/>
      <w:r w:rsidRPr="00160992">
        <w:rPr>
          <w:rFonts w:ascii="Times New Roman" w:hAnsi="Times New Roman" w:cs="Times New Roman"/>
          <w:b/>
          <w:sz w:val="24"/>
          <w:szCs w:val="24"/>
          <w:lang w:val="en-US"/>
        </w:rPr>
        <w:t>crAssphage</w:t>
      </w:r>
      <w:proofErr w:type="spellEnd"/>
      <w:r w:rsidRPr="00160992">
        <w:rPr>
          <w:rFonts w:ascii="Times New Roman" w:hAnsi="Times New Roman" w:cs="Times New Roman"/>
          <w:b/>
          <w:sz w:val="24"/>
          <w:szCs w:val="24"/>
          <w:lang w:val="en-US"/>
        </w:rPr>
        <w:t xml:space="preserve"> abundance with metadata variables</w:t>
      </w:r>
      <w:commentRangeEnd w:id="13"/>
      <w:r>
        <w:rPr>
          <w:rStyle w:val="CommentReference"/>
        </w:rPr>
        <w:commentReference w:id="13"/>
      </w:r>
    </w:p>
    <w:p w14:paraId="3F57C33A" w14:textId="22C8BA0E" w:rsidR="00006AE9" w:rsidRDefault="00006AE9" w:rsidP="00006AE9">
      <w:pPr>
        <w:spacing w:after="0" w:line="480" w:lineRule="auto"/>
        <w:jc w:val="both"/>
        <w:rPr>
          <w:rFonts w:ascii="Times New Roman" w:hAnsi="Times New Roman" w:cs="Times New Roman"/>
          <w:sz w:val="24"/>
          <w:szCs w:val="24"/>
          <w:lang w:val="en-US"/>
        </w:rPr>
      </w:pPr>
      <w:r w:rsidRPr="00160992">
        <w:rPr>
          <w:rFonts w:ascii="Times New Roman" w:hAnsi="Times New Roman" w:cs="Times New Roman"/>
          <w:sz w:val="24"/>
          <w:szCs w:val="24"/>
          <w:lang w:val="en-US"/>
        </w:rPr>
        <w:t>Associations between the crass-like abundances and biochemical and anthropometric and microbiota were performed using Spearman coefficient test in R</w:t>
      </w:r>
      <w:ins w:id="14" w:author="LUIGUI MICHEL GALLARDO BECERRA" w:date="2022-03-24T10:59:00Z">
        <w:r w:rsidR="0096770F">
          <w:rPr>
            <w:rFonts w:ascii="Times New Roman" w:hAnsi="Times New Roman" w:cs="Times New Roman"/>
            <w:sz w:val="24"/>
            <w:szCs w:val="24"/>
            <w:lang w:val="en-US"/>
          </w:rPr>
          <w:t xml:space="preserve"> with cutoffs</w:t>
        </w:r>
      </w:ins>
      <w:ins w:id="15" w:author="LUIGUI MICHEL GALLARDO BECERRA" w:date="2022-03-24T11:04:00Z">
        <w:r w:rsidR="00915298">
          <w:rPr>
            <w:rFonts w:ascii="Times New Roman" w:hAnsi="Times New Roman" w:cs="Times New Roman"/>
            <w:sz w:val="24"/>
            <w:szCs w:val="24"/>
            <w:lang w:val="en-US"/>
          </w:rPr>
          <w:t xml:space="preserve"> of </w:t>
        </w:r>
      </w:ins>
      <w:ins w:id="16" w:author="LUIGUI MICHEL GALLARDO BECERRA" w:date="2022-03-24T10:59:00Z">
        <w:r w:rsidR="0096770F">
          <w:rPr>
            <w:rFonts w:ascii="Times New Roman" w:hAnsi="Times New Roman" w:cs="Times New Roman"/>
            <w:sz w:val="24"/>
            <w:szCs w:val="24"/>
            <w:lang w:val="en-US"/>
          </w:rPr>
          <w:t>R &gt; 0.7 and p-value &lt; 0.005</w:t>
        </w:r>
      </w:ins>
      <w:r w:rsidRPr="00160992">
        <w:rPr>
          <w:rFonts w:ascii="Times New Roman" w:hAnsi="Times New Roman" w:cs="Times New Roman"/>
          <w:sz w:val="24"/>
          <w:szCs w:val="24"/>
          <w:lang w:val="en-US"/>
        </w:rPr>
        <w:t xml:space="preserve">. For the abundance of microbiota, we used the relative frequency of the </w:t>
      </w:r>
      <w:del w:id="17" w:author="LUIGUI MICHEL GALLARDO BECERRA" w:date="2022-03-24T10:51:00Z">
        <w:r w:rsidRPr="00160992" w:rsidDel="000C2C33">
          <w:rPr>
            <w:rFonts w:ascii="Times New Roman" w:hAnsi="Times New Roman" w:cs="Times New Roman"/>
            <w:sz w:val="24"/>
            <w:szCs w:val="24"/>
            <w:lang w:val="en-US"/>
          </w:rPr>
          <w:delText xml:space="preserve">28 </w:delText>
        </w:r>
      </w:del>
      <w:ins w:id="18" w:author="LUIGUI MICHEL GALLARDO BECERRA" w:date="2022-03-24T10:51:00Z">
        <w:r w:rsidR="000C2C33">
          <w:rPr>
            <w:rFonts w:ascii="Times New Roman" w:hAnsi="Times New Roman" w:cs="Times New Roman"/>
            <w:sz w:val="24"/>
            <w:szCs w:val="24"/>
            <w:lang w:val="en-US"/>
          </w:rPr>
          <w:t>27</w:t>
        </w:r>
        <w:r w:rsidR="000C2C33" w:rsidRPr="00160992">
          <w:rPr>
            <w:rFonts w:ascii="Times New Roman" w:hAnsi="Times New Roman" w:cs="Times New Roman"/>
            <w:sz w:val="24"/>
            <w:szCs w:val="24"/>
            <w:lang w:val="en-US"/>
          </w:rPr>
          <w:t xml:space="preserve"> </w:t>
        </w:r>
      </w:ins>
      <w:r w:rsidRPr="00160992">
        <w:rPr>
          <w:rFonts w:ascii="Times New Roman" w:hAnsi="Times New Roman" w:cs="Times New Roman"/>
          <w:sz w:val="24"/>
          <w:szCs w:val="24"/>
          <w:lang w:val="en-US"/>
        </w:rPr>
        <w:t>significantly taxa previously reported between NW, O, and OMS</w:t>
      </w:r>
      <w:ins w:id="19" w:author="LUIGUI MICHEL GALLARDO BECERRA" w:date="2022-03-24T10:52:00Z">
        <w:r w:rsidR="000C2C33">
          <w:rPr>
            <w:rFonts w:ascii="Times New Roman" w:hAnsi="Times New Roman" w:cs="Times New Roman"/>
            <w:sz w:val="24"/>
            <w:szCs w:val="24"/>
            <w:lang w:val="en-US"/>
          </w:rPr>
          <w:t xml:space="preserve"> (</w:t>
        </w:r>
        <w:proofErr w:type="spellStart"/>
        <w:r w:rsidR="000C2C33">
          <w:rPr>
            <w:rFonts w:ascii="Times New Roman" w:hAnsi="Times New Roman" w:cs="Times New Roman"/>
            <w:sz w:val="24"/>
            <w:szCs w:val="24"/>
            <w:lang w:val="en-US"/>
          </w:rPr>
          <w:t>cita</w:t>
        </w:r>
        <w:proofErr w:type="spellEnd"/>
        <w:r w:rsidR="000C2C33">
          <w:rPr>
            <w:rFonts w:ascii="Times New Roman" w:hAnsi="Times New Roman" w:cs="Times New Roman"/>
            <w:sz w:val="24"/>
            <w:szCs w:val="24"/>
            <w:lang w:val="en-US"/>
          </w:rPr>
          <w:t xml:space="preserve"> </w:t>
        </w:r>
        <w:proofErr w:type="spellStart"/>
        <w:r w:rsidR="000C2C33">
          <w:rPr>
            <w:rFonts w:ascii="Times New Roman" w:hAnsi="Times New Roman" w:cs="Times New Roman"/>
            <w:sz w:val="24"/>
            <w:szCs w:val="24"/>
            <w:lang w:val="en-US"/>
          </w:rPr>
          <w:t>secrebioma</w:t>
        </w:r>
        <w:proofErr w:type="spellEnd"/>
        <w:r w:rsidR="000C2C33">
          <w:rPr>
            <w:rFonts w:ascii="Times New Roman" w:hAnsi="Times New Roman" w:cs="Times New Roman"/>
            <w:sz w:val="24"/>
            <w:szCs w:val="24"/>
            <w:lang w:val="en-US"/>
          </w:rPr>
          <w:t>)</w:t>
        </w:r>
      </w:ins>
      <w:r w:rsidRPr="00160992">
        <w:rPr>
          <w:rFonts w:ascii="Times New Roman" w:hAnsi="Times New Roman" w:cs="Times New Roman"/>
          <w:sz w:val="24"/>
          <w:szCs w:val="24"/>
          <w:lang w:val="en-US"/>
        </w:rPr>
        <w:t>.</w:t>
      </w:r>
      <w:ins w:id="20" w:author="LUIGUI MICHEL GALLARDO BECERRA" w:date="2022-03-24T10:52:00Z">
        <w:r w:rsidR="000C2C33">
          <w:rPr>
            <w:rFonts w:ascii="Times New Roman" w:hAnsi="Times New Roman" w:cs="Times New Roman"/>
            <w:sz w:val="24"/>
            <w:szCs w:val="24"/>
            <w:lang w:val="en-US"/>
          </w:rPr>
          <w:t xml:space="preserve"> </w:t>
        </w:r>
      </w:ins>
    </w:p>
    <w:p w14:paraId="24E95A0B" w14:textId="77777777" w:rsidR="00006AE9" w:rsidRDefault="00006AE9" w:rsidP="00006AE9">
      <w:pPr>
        <w:spacing w:after="0" w:line="480" w:lineRule="auto"/>
        <w:jc w:val="both"/>
        <w:rPr>
          <w:rFonts w:ascii="Times New Roman" w:hAnsi="Times New Roman" w:cs="Times New Roman"/>
          <w:sz w:val="24"/>
          <w:szCs w:val="24"/>
          <w:lang w:val="en-US"/>
        </w:rPr>
      </w:pPr>
    </w:p>
    <w:p w14:paraId="273026E6" w14:textId="155732E1" w:rsidR="00006AE9" w:rsidRDefault="00006AE9" w:rsidP="00006AE9">
      <w:pPr>
        <w:spacing w:after="0" w:line="480" w:lineRule="auto"/>
        <w:jc w:val="both"/>
        <w:rPr>
          <w:ins w:id="21" w:author="LUIGUI MICHEL GALLARDO BECERRA" w:date="2022-03-24T10:55:00Z"/>
          <w:rFonts w:ascii="Times New Roman" w:hAnsi="Times New Roman" w:cs="Times New Roman"/>
          <w:b/>
          <w:sz w:val="24"/>
          <w:szCs w:val="24"/>
          <w:lang w:val="en-US"/>
        </w:rPr>
      </w:pPr>
      <w:commentRangeStart w:id="22"/>
      <w:r w:rsidRPr="00006AE9">
        <w:rPr>
          <w:rFonts w:ascii="Times New Roman" w:hAnsi="Times New Roman" w:cs="Times New Roman"/>
          <w:b/>
          <w:sz w:val="24"/>
          <w:szCs w:val="24"/>
          <w:lang w:val="en-US"/>
        </w:rPr>
        <w:t xml:space="preserve">Correlation of </w:t>
      </w:r>
      <w:proofErr w:type="spellStart"/>
      <w:r w:rsidRPr="00006AE9">
        <w:rPr>
          <w:rFonts w:ascii="Times New Roman" w:hAnsi="Times New Roman" w:cs="Times New Roman"/>
          <w:b/>
          <w:sz w:val="24"/>
          <w:szCs w:val="24"/>
          <w:lang w:val="en-US"/>
        </w:rPr>
        <w:t>crAssphage</w:t>
      </w:r>
      <w:proofErr w:type="spellEnd"/>
      <w:r w:rsidRPr="00006AE9">
        <w:rPr>
          <w:rFonts w:ascii="Times New Roman" w:hAnsi="Times New Roman" w:cs="Times New Roman"/>
          <w:b/>
          <w:sz w:val="24"/>
          <w:szCs w:val="24"/>
          <w:lang w:val="en-US"/>
        </w:rPr>
        <w:t xml:space="preserve"> with the microbiota</w:t>
      </w:r>
      <w:commentRangeEnd w:id="22"/>
      <w:r>
        <w:rPr>
          <w:rStyle w:val="CommentReference"/>
        </w:rPr>
        <w:commentReference w:id="22"/>
      </w:r>
    </w:p>
    <w:p w14:paraId="4D47A6AC" w14:textId="78D1C6E8" w:rsidR="000C2C33" w:rsidRPr="00915298" w:rsidDel="00915298" w:rsidRDefault="0096770F" w:rsidP="0096770F">
      <w:pPr>
        <w:spacing w:after="0" w:line="480" w:lineRule="auto"/>
        <w:jc w:val="both"/>
        <w:rPr>
          <w:del w:id="23" w:author="LUIGUI MICHEL GALLARDO BECERRA" w:date="2022-03-24T11:01:00Z"/>
          <w:rFonts w:ascii="Times New Roman" w:hAnsi="Times New Roman" w:cs="Times New Roman"/>
          <w:bCs/>
          <w:sz w:val="24"/>
          <w:szCs w:val="24"/>
          <w:lang w:val="en-US"/>
          <w:rPrChange w:id="24" w:author="LUIGUI MICHEL GALLARDO BECERRA" w:date="2022-03-24T11:01:00Z">
            <w:rPr>
              <w:del w:id="25" w:author="LUIGUI MICHEL GALLARDO BECERRA" w:date="2022-03-24T11:01:00Z"/>
              <w:rFonts w:ascii="Times New Roman" w:hAnsi="Times New Roman" w:cs="Times New Roman"/>
              <w:b/>
              <w:sz w:val="24"/>
              <w:szCs w:val="24"/>
              <w:lang w:val="en-US"/>
            </w:rPr>
          </w:rPrChange>
        </w:rPr>
      </w:pPr>
      <w:ins w:id="26" w:author="LUIGUI MICHEL GALLARDO BECERRA" w:date="2022-03-24T10:56:00Z">
        <w:r w:rsidRPr="00915298">
          <w:rPr>
            <w:rFonts w:ascii="Times New Roman" w:hAnsi="Times New Roman" w:cs="Times New Roman"/>
            <w:bCs/>
            <w:sz w:val="24"/>
            <w:szCs w:val="24"/>
            <w:lang w:val="en-US"/>
            <w:rPrChange w:id="27" w:author="LUIGUI MICHEL GALLARDO BECERRA" w:date="2022-03-24T11:01:00Z">
              <w:rPr>
                <w:rFonts w:ascii="Times New Roman" w:hAnsi="Times New Roman" w:cs="Times New Roman"/>
                <w:b/>
                <w:sz w:val="24"/>
                <w:szCs w:val="24"/>
                <w:lang w:val="en-US"/>
              </w:rPr>
            </w:rPrChange>
          </w:rPr>
          <w:t xml:space="preserve">We selected </w:t>
        </w:r>
      </w:ins>
      <w:ins w:id="28" w:author="LUIGUI MICHEL GALLARDO BECERRA" w:date="2022-03-24T10:58:00Z">
        <w:r w:rsidRPr="00915298">
          <w:rPr>
            <w:rFonts w:ascii="Times New Roman" w:hAnsi="Times New Roman" w:cs="Times New Roman"/>
            <w:bCs/>
            <w:sz w:val="24"/>
            <w:szCs w:val="24"/>
            <w:lang w:val="en-US"/>
            <w:rPrChange w:id="29" w:author="LUIGUI MICHEL GALLARDO BECERRA" w:date="2022-03-24T11:01:00Z">
              <w:rPr>
                <w:rFonts w:ascii="Times New Roman" w:hAnsi="Times New Roman" w:cs="Times New Roman"/>
                <w:b/>
                <w:sz w:val="24"/>
                <w:szCs w:val="24"/>
                <w:lang w:val="en-US"/>
              </w:rPr>
            </w:rPrChange>
          </w:rPr>
          <w:t xml:space="preserve">the </w:t>
        </w:r>
      </w:ins>
      <w:ins w:id="30" w:author="LUIGUI MICHEL GALLARDO BECERRA" w:date="2022-03-24T11:00:00Z">
        <w:r w:rsidRPr="00915298">
          <w:rPr>
            <w:rFonts w:ascii="Times New Roman" w:hAnsi="Times New Roman" w:cs="Times New Roman"/>
            <w:bCs/>
            <w:sz w:val="24"/>
            <w:szCs w:val="24"/>
            <w:lang w:val="en-US"/>
            <w:rPrChange w:id="31" w:author="LUIGUI MICHEL GALLARDO BECERRA" w:date="2022-03-24T11:01:00Z">
              <w:rPr>
                <w:rFonts w:ascii="Times New Roman" w:hAnsi="Times New Roman" w:cs="Times New Roman"/>
                <w:b/>
                <w:sz w:val="24"/>
                <w:szCs w:val="24"/>
                <w:lang w:val="en-US"/>
              </w:rPr>
            </w:rPrChange>
          </w:rPr>
          <w:t xml:space="preserve">relative abundance of </w:t>
        </w:r>
      </w:ins>
      <w:ins w:id="32" w:author="LUIGUI MICHEL GALLARDO BECERRA" w:date="2022-03-24T10:58:00Z">
        <w:r w:rsidRPr="00915298">
          <w:rPr>
            <w:rFonts w:ascii="Times New Roman" w:hAnsi="Times New Roman" w:cs="Times New Roman"/>
            <w:bCs/>
            <w:sz w:val="24"/>
            <w:szCs w:val="24"/>
            <w:lang w:val="en-US"/>
            <w:rPrChange w:id="33" w:author="LUIGUI MICHEL GALLARDO BECERRA" w:date="2022-03-24T11:01:00Z">
              <w:rPr>
                <w:rFonts w:ascii="Times New Roman" w:hAnsi="Times New Roman" w:cs="Times New Roman"/>
                <w:b/>
                <w:sz w:val="24"/>
                <w:szCs w:val="24"/>
                <w:lang w:val="en-US"/>
              </w:rPr>
            </w:rPrChange>
          </w:rPr>
          <w:t xml:space="preserve">following taxa: </w:t>
        </w:r>
      </w:ins>
      <w:ins w:id="34" w:author="LUIGUI MICHEL GALLARDO BECERRA" w:date="2022-03-24T10:57:00Z">
        <w:r w:rsidRPr="00915298">
          <w:rPr>
            <w:rFonts w:ascii="Times New Roman" w:hAnsi="Times New Roman" w:cs="Times New Roman"/>
            <w:bCs/>
            <w:sz w:val="24"/>
            <w:szCs w:val="24"/>
            <w:lang w:val="en-US"/>
            <w:rPrChange w:id="35" w:author="LUIGUI MICHEL GALLARDO BECERRA" w:date="2022-03-24T11:01:00Z">
              <w:rPr>
                <w:rFonts w:ascii="Times New Roman" w:hAnsi="Times New Roman" w:cs="Times New Roman"/>
                <w:b/>
                <w:sz w:val="24"/>
                <w:szCs w:val="24"/>
                <w:lang w:val="en-US"/>
              </w:rPr>
            </w:rPrChange>
          </w:rPr>
          <w:t>Bacteroidetes</w:t>
        </w:r>
        <w:r w:rsidRPr="00915298">
          <w:rPr>
            <w:rFonts w:ascii="Times New Roman" w:hAnsi="Times New Roman" w:cs="Times New Roman"/>
            <w:bCs/>
            <w:sz w:val="24"/>
            <w:szCs w:val="24"/>
            <w:lang w:val="en-US"/>
            <w:rPrChange w:id="36" w:author="LUIGUI MICHEL GALLARDO BECERRA" w:date="2022-03-24T11:01:00Z">
              <w:rPr>
                <w:rFonts w:ascii="Times New Roman" w:hAnsi="Times New Roman" w:cs="Times New Roman"/>
                <w:b/>
                <w:sz w:val="24"/>
                <w:szCs w:val="24"/>
                <w:lang w:val="en-US"/>
              </w:rPr>
            </w:rPrChange>
          </w:rPr>
          <w:t xml:space="preserve">, </w:t>
        </w:r>
        <w:proofErr w:type="spellStart"/>
        <w:r w:rsidRPr="00915298">
          <w:rPr>
            <w:rFonts w:ascii="Times New Roman" w:hAnsi="Times New Roman" w:cs="Times New Roman"/>
            <w:bCs/>
            <w:sz w:val="24"/>
            <w:szCs w:val="24"/>
            <w:lang w:val="en-US"/>
            <w:rPrChange w:id="37" w:author="LUIGUI MICHEL GALLARDO BECERRA" w:date="2022-03-24T11:01:00Z">
              <w:rPr>
                <w:rFonts w:ascii="Times New Roman" w:hAnsi="Times New Roman" w:cs="Times New Roman"/>
                <w:b/>
                <w:sz w:val="24"/>
                <w:szCs w:val="24"/>
                <w:lang w:val="en-US"/>
              </w:rPr>
            </w:rPrChange>
          </w:rPr>
          <w:t>Bacteroidia</w:t>
        </w:r>
        <w:proofErr w:type="spellEnd"/>
        <w:r w:rsidRPr="00915298">
          <w:rPr>
            <w:rFonts w:ascii="Times New Roman" w:hAnsi="Times New Roman" w:cs="Times New Roman"/>
            <w:bCs/>
            <w:sz w:val="24"/>
            <w:szCs w:val="24"/>
            <w:lang w:val="en-US"/>
            <w:rPrChange w:id="38" w:author="LUIGUI MICHEL GALLARDO BECERRA" w:date="2022-03-24T11:01:00Z">
              <w:rPr>
                <w:rFonts w:ascii="Times New Roman" w:hAnsi="Times New Roman" w:cs="Times New Roman"/>
                <w:b/>
                <w:sz w:val="24"/>
                <w:szCs w:val="24"/>
                <w:lang w:val="en-US"/>
              </w:rPr>
            </w:rPrChange>
          </w:rPr>
          <w:t xml:space="preserve">, </w:t>
        </w:r>
        <w:proofErr w:type="spellStart"/>
        <w:r w:rsidRPr="00915298">
          <w:rPr>
            <w:rFonts w:ascii="Times New Roman" w:hAnsi="Times New Roman" w:cs="Times New Roman"/>
            <w:bCs/>
            <w:sz w:val="24"/>
            <w:szCs w:val="24"/>
            <w:lang w:val="en-US"/>
            <w:rPrChange w:id="39" w:author="LUIGUI MICHEL GALLARDO BECERRA" w:date="2022-03-24T11:01:00Z">
              <w:rPr>
                <w:rFonts w:ascii="Times New Roman" w:hAnsi="Times New Roman" w:cs="Times New Roman"/>
                <w:b/>
                <w:sz w:val="24"/>
                <w:szCs w:val="24"/>
                <w:lang w:val="en-US"/>
              </w:rPr>
            </w:rPrChange>
          </w:rPr>
          <w:t>Bacteroidales</w:t>
        </w:r>
        <w:proofErr w:type="spellEnd"/>
        <w:r w:rsidRPr="00915298">
          <w:rPr>
            <w:rFonts w:ascii="Times New Roman" w:hAnsi="Times New Roman" w:cs="Times New Roman"/>
            <w:bCs/>
            <w:sz w:val="24"/>
            <w:szCs w:val="24"/>
            <w:lang w:val="en-US"/>
            <w:rPrChange w:id="40" w:author="LUIGUI MICHEL GALLARDO BECERRA" w:date="2022-03-24T11:01:00Z">
              <w:rPr>
                <w:rFonts w:ascii="Times New Roman" w:hAnsi="Times New Roman" w:cs="Times New Roman"/>
                <w:b/>
                <w:sz w:val="24"/>
                <w:szCs w:val="24"/>
                <w:lang w:val="en-US"/>
              </w:rPr>
            </w:rPrChange>
          </w:rPr>
          <w:t xml:space="preserve">, </w:t>
        </w:r>
        <w:proofErr w:type="spellStart"/>
        <w:r w:rsidRPr="00915298">
          <w:rPr>
            <w:rFonts w:ascii="Times New Roman" w:hAnsi="Times New Roman" w:cs="Times New Roman"/>
            <w:bCs/>
            <w:sz w:val="24"/>
            <w:szCs w:val="24"/>
            <w:lang w:val="en-US"/>
            <w:rPrChange w:id="41" w:author="LUIGUI MICHEL GALLARDO BECERRA" w:date="2022-03-24T11:01:00Z">
              <w:rPr>
                <w:rFonts w:ascii="Times New Roman" w:hAnsi="Times New Roman" w:cs="Times New Roman"/>
                <w:b/>
                <w:sz w:val="24"/>
                <w:szCs w:val="24"/>
                <w:lang w:val="en-US"/>
              </w:rPr>
            </w:rPrChange>
          </w:rPr>
          <w:t>Prevotellaceae</w:t>
        </w:r>
        <w:proofErr w:type="spellEnd"/>
        <w:r w:rsidRPr="00915298">
          <w:rPr>
            <w:rFonts w:ascii="Times New Roman" w:hAnsi="Times New Roman" w:cs="Times New Roman"/>
            <w:bCs/>
            <w:sz w:val="24"/>
            <w:szCs w:val="24"/>
            <w:lang w:val="en-US"/>
            <w:rPrChange w:id="42" w:author="LUIGUI MICHEL GALLARDO BECERRA" w:date="2022-03-24T11:01:00Z">
              <w:rPr>
                <w:rFonts w:ascii="Times New Roman" w:hAnsi="Times New Roman" w:cs="Times New Roman"/>
                <w:b/>
                <w:sz w:val="24"/>
                <w:szCs w:val="24"/>
                <w:lang w:val="en-US"/>
              </w:rPr>
            </w:rPrChange>
          </w:rPr>
          <w:t xml:space="preserve">, </w:t>
        </w:r>
        <w:proofErr w:type="spellStart"/>
        <w:r w:rsidRPr="00915298">
          <w:rPr>
            <w:rFonts w:ascii="Times New Roman" w:hAnsi="Times New Roman" w:cs="Times New Roman"/>
            <w:bCs/>
            <w:i/>
            <w:iCs/>
            <w:sz w:val="24"/>
            <w:szCs w:val="24"/>
            <w:lang w:val="en-US"/>
            <w:rPrChange w:id="43" w:author="LUIGUI MICHEL GALLARDO BECERRA" w:date="2022-03-24T11:01:00Z">
              <w:rPr>
                <w:rFonts w:ascii="Times New Roman" w:hAnsi="Times New Roman" w:cs="Times New Roman"/>
                <w:b/>
                <w:sz w:val="24"/>
                <w:szCs w:val="24"/>
                <w:lang w:val="en-US"/>
              </w:rPr>
            </w:rPrChange>
          </w:rPr>
          <w:t>Prevotella</w:t>
        </w:r>
        <w:proofErr w:type="spellEnd"/>
        <w:r w:rsidRPr="00915298">
          <w:rPr>
            <w:rFonts w:ascii="Times New Roman" w:hAnsi="Times New Roman" w:cs="Times New Roman"/>
            <w:bCs/>
            <w:sz w:val="24"/>
            <w:szCs w:val="24"/>
            <w:lang w:val="en-US"/>
            <w:rPrChange w:id="44" w:author="LUIGUI MICHEL GALLARDO BECERRA" w:date="2022-03-24T11:01:00Z">
              <w:rPr>
                <w:rFonts w:ascii="Times New Roman" w:hAnsi="Times New Roman" w:cs="Times New Roman"/>
                <w:b/>
                <w:sz w:val="24"/>
                <w:szCs w:val="24"/>
                <w:lang w:val="en-US"/>
              </w:rPr>
            </w:rPrChange>
          </w:rPr>
          <w:t xml:space="preserve">, </w:t>
        </w:r>
        <w:proofErr w:type="spellStart"/>
        <w:r w:rsidRPr="00915298">
          <w:rPr>
            <w:rFonts w:ascii="Times New Roman" w:hAnsi="Times New Roman" w:cs="Times New Roman"/>
            <w:bCs/>
            <w:i/>
            <w:iCs/>
            <w:sz w:val="24"/>
            <w:szCs w:val="24"/>
            <w:lang w:val="en-US"/>
            <w:rPrChange w:id="45" w:author="LUIGUI MICHEL GALLARDO BECERRA" w:date="2022-03-24T11:01:00Z">
              <w:rPr>
                <w:rFonts w:ascii="Times New Roman" w:hAnsi="Times New Roman" w:cs="Times New Roman"/>
                <w:b/>
                <w:sz w:val="24"/>
                <w:szCs w:val="24"/>
                <w:lang w:val="en-US"/>
              </w:rPr>
            </w:rPrChange>
          </w:rPr>
          <w:t>Collinsella</w:t>
        </w:r>
        <w:proofErr w:type="spellEnd"/>
        <w:r w:rsidRPr="00915298">
          <w:rPr>
            <w:rFonts w:ascii="Times New Roman" w:hAnsi="Times New Roman" w:cs="Times New Roman"/>
            <w:bCs/>
            <w:sz w:val="24"/>
            <w:szCs w:val="24"/>
            <w:lang w:val="en-US"/>
            <w:rPrChange w:id="46" w:author="LUIGUI MICHEL GALLARDO BECERRA" w:date="2022-03-24T11:01:00Z">
              <w:rPr>
                <w:rFonts w:ascii="Times New Roman" w:hAnsi="Times New Roman" w:cs="Times New Roman"/>
                <w:b/>
                <w:sz w:val="24"/>
                <w:szCs w:val="24"/>
                <w:lang w:val="en-US"/>
              </w:rPr>
            </w:rPrChange>
          </w:rPr>
          <w:t xml:space="preserve">, </w:t>
        </w:r>
        <w:r w:rsidRPr="00915298">
          <w:rPr>
            <w:rFonts w:ascii="Times New Roman" w:hAnsi="Times New Roman" w:cs="Times New Roman"/>
            <w:bCs/>
            <w:i/>
            <w:iCs/>
            <w:sz w:val="24"/>
            <w:szCs w:val="24"/>
            <w:lang w:val="en-US"/>
            <w:rPrChange w:id="47" w:author="LUIGUI MICHEL GALLARDO BECERRA" w:date="2022-03-24T11:01:00Z">
              <w:rPr>
                <w:rFonts w:ascii="Times New Roman" w:hAnsi="Times New Roman" w:cs="Times New Roman"/>
                <w:b/>
                <w:sz w:val="24"/>
                <w:szCs w:val="24"/>
                <w:lang w:val="en-US"/>
              </w:rPr>
            </w:rPrChange>
          </w:rPr>
          <w:t>Bacteroides</w:t>
        </w:r>
        <w:r w:rsidRPr="00915298">
          <w:rPr>
            <w:rFonts w:ascii="Times New Roman" w:hAnsi="Times New Roman" w:cs="Times New Roman"/>
            <w:bCs/>
            <w:sz w:val="24"/>
            <w:szCs w:val="24"/>
            <w:lang w:val="en-US"/>
            <w:rPrChange w:id="48" w:author="LUIGUI MICHEL GALLARDO BECERRA" w:date="2022-03-24T11:01:00Z">
              <w:rPr>
                <w:rFonts w:ascii="Times New Roman" w:hAnsi="Times New Roman" w:cs="Times New Roman"/>
                <w:b/>
                <w:sz w:val="24"/>
                <w:szCs w:val="24"/>
                <w:lang w:val="en-US"/>
              </w:rPr>
            </w:rPrChange>
          </w:rPr>
          <w:t xml:space="preserve">, </w:t>
        </w:r>
        <w:r w:rsidRPr="00915298">
          <w:rPr>
            <w:rFonts w:ascii="Times New Roman" w:hAnsi="Times New Roman" w:cs="Times New Roman"/>
            <w:bCs/>
            <w:i/>
            <w:iCs/>
            <w:sz w:val="24"/>
            <w:szCs w:val="24"/>
            <w:lang w:val="en-US"/>
            <w:rPrChange w:id="49" w:author="LUIGUI MICHEL GALLARDO BECERRA" w:date="2022-03-24T11:01:00Z">
              <w:rPr>
                <w:rFonts w:ascii="Times New Roman" w:hAnsi="Times New Roman" w:cs="Times New Roman"/>
                <w:b/>
                <w:sz w:val="24"/>
                <w:szCs w:val="24"/>
                <w:lang w:val="en-US"/>
              </w:rPr>
            </w:rPrChange>
          </w:rPr>
          <w:t>Bacilli</w:t>
        </w:r>
        <w:r w:rsidRPr="00915298">
          <w:rPr>
            <w:rFonts w:ascii="Times New Roman" w:hAnsi="Times New Roman" w:cs="Times New Roman"/>
            <w:bCs/>
            <w:sz w:val="24"/>
            <w:szCs w:val="24"/>
            <w:lang w:val="en-US"/>
            <w:rPrChange w:id="50" w:author="LUIGUI MICHEL GALLARDO BECERRA" w:date="2022-03-24T11:01:00Z">
              <w:rPr>
                <w:rFonts w:ascii="Times New Roman" w:hAnsi="Times New Roman" w:cs="Times New Roman"/>
                <w:b/>
                <w:sz w:val="24"/>
                <w:szCs w:val="24"/>
                <w:lang w:val="en-US"/>
              </w:rPr>
            </w:rPrChange>
          </w:rPr>
          <w:t>, a</w:t>
        </w:r>
      </w:ins>
      <w:ins w:id="51" w:author="LUIGUI MICHEL GALLARDO BECERRA" w:date="2022-03-24T10:58:00Z">
        <w:r w:rsidRPr="00915298">
          <w:rPr>
            <w:rFonts w:ascii="Times New Roman" w:hAnsi="Times New Roman" w:cs="Times New Roman"/>
            <w:bCs/>
            <w:sz w:val="24"/>
            <w:szCs w:val="24"/>
            <w:lang w:val="en-US"/>
            <w:rPrChange w:id="52" w:author="LUIGUI MICHEL GALLARDO BECERRA" w:date="2022-03-24T11:01:00Z">
              <w:rPr>
                <w:rFonts w:ascii="Times New Roman" w:hAnsi="Times New Roman" w:cs="Times New Roman"/>
                <w:b/>
                <w:sz w:val="24"/>
                <w:szCs w:val="24"/>
                <w:lang w:val="en-US"/>
              </w:rPr>
            </w:rPrChange>
          </w:rPr>
          <w:t xml:space="preserve">nd </w:t>
        </w:r>
      </w:ins>
      <w:ins w:id="53" w:author="LUIGUI MICHEL GALLARDO BECERRA" w:date="2022-03-24T10:57:00Z">
        <w:r w:rsidRPr="00915298">
          <w:rPr>
            <w:rFonts w:ascii="Times New Roman" w:hAnsi="Times New Roman" w:cs="Times New Roman"/>
            <w:bCs/>
            <w:i/>
            <w:iCs/>
            <w:sz w:val="24"/>
            <w:szCs w:val="24"/>
            <w:lang w:val="en-US"/>
            <w:rPrChange w:id="54" w:author="LUIGUI MICHEL GALLARDO BECERRA" w:date="2022-03-24T11:01:00Z">
              <w:rPr>
                <w:rFonts w:ascii="Times New Roman" w:hAnsi="Times New Roman" w:cs="Times New Roman"/>
                <w:b/>
                <w:sz w:val="24"/>
                <w:szCs w:val="24"/>
                <w:lang w:val="en-US"/>
              </w:rPr>
            </w:rPrChange>
          </w:rPr>
          <w:lastRenderedPageBreak/>
          <w:t>Eubacterium</w:t>
        </w:r>
      </w:ins>
      <w:ins w:id="55" w:author="LUIGUI MICHEL GALLARDO BECERRA" w:date="2022-03-24T11:01:00Z">
        <w:r w:rsidRPr="00915298">
          <w:rPr>
            <w:rFonts w:ascii="Times New Roman" w:hAnsi="Times New Roman" w:cs="Times New Roman"/>
            <w:bCs/>
            <w:sz w:val="24"/>
            <w:szCs w:val="24"/>
            <w:lang w:val="en-US"/>
            <w:rPrChange w:id="56" w:author="LUIGUI MICHEL GALLARDO BECERRA" w:date="2022-03-24T11:01:00Z">
              <w:rPr>
                <w:rFonts w:ascii="Times New Roman" w:hAnsi="Times New Roman" w:cs="Times New Roman"/>
                <w:b/>
                <w:sz w:val="24"/>
                <w:szCs w:val="24"/>
                <w:lang w:val="en-US"/>
              </w:rPr>
            </w:rPrChange>
          </w:rPr>
          <w:t>. After, we correlated th</w:t>
        </w:r>
        <w:r w:rsidR="00915298" w:rsidRPr="00915298">
          <w:rPr>
            <w:rFonts w:ascii="Times New Roman" w:hAnsi="Times New Roman" w:cs="Times New Roman"/>
            <w:bCs/>
            <w:sz w:val="24"/>
            <w:szCs w:val="24"/>
            <w:lang w:val="en-US"/>
            <w:rPrChange w:id="57" w:author="LUIGUI MICHEL GALLARDO BECERRA" w:date="2022-03-24T11:01:00Z">
              <w:rPr>
                <w:rFonts w:ascii="Times New Roman" w:hAnsi="Times New Roman" w:cs="Times New Roman"/>
                <w:b/>
                <w:sz w:val="24"/>
                <w:szCs w:val="24"/>
                <w:lang w:val="en-US"/>
              </w:rPr>
            </w:rPrChange>
          </w:rPr>
          <w:t>e</w:t>
        </w:r>
      </w:ins>
      <w:ins w:id="58" w:author="LUIGUI MICHEL GALLARDO BECERRA" w:date="2022-03-24T11:02:00Z">
        <w:r w:rsidR="00915298">
          <w:rPr>
            <w:rFonts w:ascii="Times New Roman" w:hAnsi="Times New Roman" w:cs="Times New Roman"/>
            <w:bCs/>
            <w:sz w:val="24"/>
            <w:szCs w:val="24"/>
            <w:lang w:val="en-US"/>
          </w:rPr>
          <w:t xml:space="preserve">m with the </w:t>
        </w:r>
      </w:ins>
      <w:ins w:id="59" w:author="LUIGUI MICHEL GALLARDO BECERRA" w:date="2022-03-24T11:01:00Z">
        <w:r w:rsidR="00915298">
          <w:rPr>
            <w:rFonts w:ascii="Times New Roman" w:hAnsi="Times New Roman" w:cs="Times New Roman"/>
            <w:bCs/>
            <w:sz w:val="24"/>
            <w:szCs w:val="24"/>
            <w:lang w:val="en-US"/>
          </w:rPr>
          <w:t xml:space="preserve">total abundance and </w:t>
        </w:r>
      </w:ins>
      <w:ins w:id="60" w:author="LUIGUI MICHEL GALLARDO BECERRA" w:date="2022-03-24T11:03:00Z">
        <w:r w:rsidR="00915298">
          <w:rPr>
            <w:rFonts w:ascii="Times New Roman" w:hAnsi="Times New Roman" w:cs="Times New Roman"/>
            <w:bCs/>
            <w:sz w:val="24"/>
            <w:szCs w:val="24"/>
            <w:lang w:val="en-US"/>
          </w:rPr>
          <w:t xml:space="preserve">average abundance of </w:t>
        </w:r>
        <w:proofErr w:type="spellStart"/>
        <w:r w:rsidR="00915298">
          <w:rPr>
            <w:rFonts w:ascii="Times New Roman" w:hAnsi="Times New Roman" w:cs="Times New Roman"/>
            <w:bCs/>
            <w:sz w:val="24"/>
            <w:szCs w:val="24"/>
            <w:lang w:val="en-US"/>
          </w:rPr>
          <w:t>crAssphage</w:t>
        </w:r>
        <w:proofErr w:type="spellEnd"/>
        <w:r w:rsidR="00915298">
          <w:rPr>
            <w:rFonts w:ascii="Times New Roman" w:hAnsi="Times New Roman" w:cs="Times New Roman"/>
            <w:bCs/>
            <w:sz w:val="24"/>
            <w:szCs w:val="24"/>
            <w:lang w:val="en-US"/>
          </w:rPr>
          <w:t xml:space="preserve"> in all our samples using</w:t>
        </w:r>
      </w:ins>
      <w:ins w:id="61" w:author="LUIGUI MICHEL GALLARDO BECERRA" w:date="2022-03-24T11:04:00Z">
        <w:r w:rsidR="00915298" w:rsidRPr="00915298">
          <w:rPr>
            <w:rFonts w:ascii="Times New Roman" w:hAnsi="Times New Roman" w:cs="Times New Roman"/>
            <w:sz w:val="24"/>
            <w:szCs w:val="24"/>
            <w:lang w:val="en-US"/>
          </w:rPr>
          <w:t xml:space="preserve"> </w:t>
        </w:r>
        <w:r w:rsidR="00915298" w:rsidRPr="00160992">
          <w:rPr>
            <w:rFonts w:ascii="Times New Roman" w:hAnsi="Times New Roman" w:cs="Times New Roman"/>
            <w:sz w:val="24"/>
            <w:szCs w:val="24"/>
            <w:lang w:val="en-US"/>
          </w:rPr>
          <w:t>Spearman coefficient test in R</w:t>
        </w:r>
        <w:r w:rsidR="00915298">
          <w:rPr>
            <w:rFonts w:ascii="Times New Roman" w:hAnsi="Times New Roman" w:cs="Times New Roman"/>
            <w:sz w:val="24"/>
            <w:szCs w:val="24"/>
            <w:lang w:val="en-US"/>
          </w:rPr>
          <w:t xml:space="preserve"> with cutoffs of R &gt; 0.7 and p-value &lt; 0.005</w:t>
        </w:r>
        <w:r w:rsidR="00915298">
          <w:rPr>
            <w:rFonts w:ascii="Times New Roman" w:hAnsi="Times New Roman" w:cs="Times New Roman"/>
            <w:sz w:val="24"/>
            <w:szCs w:val="24"/>
            <w:lang w:val="en-US"/>
          </w:rPr>
          <w:t>.</w:t>
        </w:r>
      </w:ins>
    </w:p>
    <w:p w14:paraId="7D51034B" w14:textId="77777777" w:rsidR="00D46E75" w:rsidRPr="00160992" w:rsidDel="00915298" w:rsidRDefault="00D46E75" w:rsidP="00C2436E">
      <w:pPr>
        <w:spacing w:after="0" w:line="480" w:lineRule="auto"/>
        <w:jc w:val="both"/>
        <w:rPr>
          <w:del w:id="62" w:author="LUIGUI MICHEL GALLARDO BECERRA" w:date="2022-03-24T11:01:00Z"/>
          <w:rFonts w:ascii="Times New Roman" w:hAnsi="Times New Roman" w:cs="Times New Roman"/>
          <w:sz w:val="24"/>
          <w:szCs w:val="24"/>
          <w:lang w:val="en-US"/>
        </w:rPr>
      </w:pPr>
    </w:p>
    <w:p w14:paraId="27F847DD" w14:textId="462B9CF5" w:rsidR="00D46E75" w:rsidRPr="00160992" w:rsidDel="00915298" w:rsidRDefault="00D46E75" w:rsidP="00C2436E">
      <w:pPr>
        <w:spacing w:after="0" w:line="480" w:lineRule="auto"/>
        <w:jc w:val="both"/>
        <w:rPr>
          <w:del w:id="63" w:author="LUIGUI MICHEL GALLARDO BECERRA" w:date="2022-03-24T11:05:00Z"/>
          <w:rFonts w:ascii="Times New Roman" w:hAnsi="Times New Roman" w:cs="Times New Roman"/>
          <w:sz w:val="24"/>
          <w:szCs w:val="24"/>
          <w:lang w:val="en-US"/>
        </w:rPr>
      </w:pPr>
    </w:p>
    <w:p w14:paraId="7AE9A73F" w14:textId="77777777" w:rsidR="00D46E75" w:rsidRPr="00160992" w:rsidRDefault="00D46E75" w:rsidP="00C2436E">
      <w:pPr>
        <w:spacing w:after="0" w:line="480" w:lineRule="auto"/>
        <w:jc w:val="both"/>
        <w:rPr>
          <w:rFonts w:ascii="Times New Roman" w:hAnsi="Times New Roman" w:cs="Times New Roman"/>
          <w:sz w:val="24"/>
          <w:szCs w:val="24"/>
          <w:lang w:val="en-US"/>
        </w:rPr>
      </w:pPr>
    </w:p>
    <w:p w14:paraId="70C22467" w14:textId="77777777" w:rsidR="00C2436E" w:rsidRPr="00160992" w:rsidRDefault="00C2436E" w:rsidP="00C2436E">
      <w:pPr>
        <w:spacing w:after="0" w:line="480" w:lineRule="auto"/>
        <w:jc w:val="both"/>
        <w:rPr>
          <w:rFonts w:ascii="Times New Roman" w:hAnsi="Times New Roman" w:cs="Times New Roman"/>
          <w:b/>
          <w:sz w:val="24"/>
          <w:szCs w:val="24"/>
          <w:lang w:val="en-US"/>
        </w:rPr>
      </w:pPr>
      <w:r w:rsidRPr="00160992">
        <w:rPr>
          <w:rFonts w:ascii="Times New Roman" w:hAnsi="Times New Roman" w:cs="Times New Roman"/>
          <w:b/>
          <w:sz w:val="24"/>
          <w:szCs w:val="24"/>
          <w:lang w:val="en-US"/>
        </w:rPr>
        <w:t xml:space="preserve">Bibliography. </w:t>
      </w:r>
    </w:p>
    <w:sectPr w:rsidR="00C2436E" w:rsidRPr="0016099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rian 8a" w:date="2022-03-17T15:06:00Z" w:initials="AOL">
    <w:p w14:paraId="091F980C" w14:textId="77777777" w:rsidR="004A37A6" w:rsidRDefault="004A37A6">
      <w:pPr>
        <w:pStyle w:val="CommentText"/>
      </w:pPr>
      <w:r>
        <w:rPr>
          <w:rStyle w:val="CommentReference"/>
        </w:rPr>
        <w:annotationRef/>
      </w:r>
      <w:r>
        <w:t>Mel, hacerlo tabla suplementaria</w:t>
      </w:r>
    </w:p>
  </w:comment>
  <w:comment w:id="1" w:author="adrian 8a" w:date="2022-03-17T15:06:00Z" w:initials="AOL">
    <w:p w14:paraId="1C18A7E1" w14:textId="77777777" w:rsidR="004A37A6" w:rsidRDefault="004A37A6">
      <w:pPr>
        <w:pStyle w:val="CommentText"/>
      </w:pPr>
      <w:r>
        <w:rPr>
          <w:rStyle w:val="CommentReference"/>
        </w:rPr>
        <w:annotationRef/>
      </w:r>
      <w:r>
        <w:rPr>
          <w:rStyle w:val="CommentReference"/>
        </w:rPr>
        <w:annotationRef/>
      </w:r>
      <w:r>
        <w:t>Mel, hacerlo tabla suplementaria</w:t>
      </w:r>
    </w:p>
  </w:comment>
  <w:comment w:id="2" w:author="adrian 8a" w:date="2022-03-17T15:07:00Z" w:initials="AOL">
    <w:p w14:paraId="78ED19F5" w14:textId="77777777" w:rsidR="002D5134" w:rsidRDefault="002D5134">
      <w:pPr>
        <w:pStyle w:val="CommentText"/>
      </w:pPr>
      <w:r>
        <w:rPr>
          <w:rStyle w:val="CommentReference"/>
        </w:rPr>
        <w:annotationRef/>
      </w:r>
      <w:r w:rsidR="005B32D8">
        <w:t xml:space="preserve">MELANY: </w:t>
      </w:r>
      <w:r>
        <w:t xml:space="preserve">Aquí quedaría muy bien </w:t>
      </w:r>
      <w:r w:rsidR="004A37A6">
        <w:t>adicionar otra figura con</w:t>
      </w:r>
      <w:r>
        <w:t xml:space="preserve"> una matriz con la abundancia de todos estos virus del Venn como la Figura 4 del iScience. </w:t>
      </w:r>
    </w:p>
  </w:comment>
  <w:comment w:id="3" w:author="adrian 8a" w:date="2022-03-17T14:48:00Z" w:initials="AOL">
    <w:p w14:paraId="3B09C730" w14:textId="77777777" w:rsidR="002D074B" w:rsidRDefault="002D074B">
      <w:pPr>
        <w:pStyle w:val="CommentText"/>
      </w:pPr>
      <w:r>
        <w:rPr>
          <w:rStyle w:val="CommentReference"/>
        </w:rPr>
        <w:annotationRef/>
      </w:r>
      <w:r>
        <w:t>MEL</w:t>
      </w:r>
    </w:p>
  </w:comment>
  <w:comment w:id="4" w:author="adrian 8a" w:date="2022-03-17T15:00:00Z" w:initials="AOL">
    <w:p w14:paraId="012B4798" w14:textId="77777777" w:rsidR="00006AE9" w:rsidRDefault="00006AE9">
      <w:pPr>
        <w:pStyle w:val="CommentText"/>
      </w:pPr>
      <w:r>
        <w:rPr>
          <w:rStyle w:val="CommentReference"/>
        </w:rPr>
        <w:annotationRef/>
      </w:r>
      <w:r>
        <w:t>Melany</w:t>
      </w:r>
    </w:p>
  </w:comment>
  <w:comment w:id="5" w:author="adrian 8a" w:date="2022-03-17T15:00:00Z" w:initials="AOL">
    <w:p w14:paraId="74664CCF" w14:textId="77777777" w:rsidR="00006AE9" w:rsidRDefault="00006AE9">
      <w:pPr>
        <w:pStyle w:val="CommentText"/>
      </w:pPr>
      <w:r>
        <w:rPr>
          <w:rStyle w:val="CommentReference"/>
        </w:rPr>
        <w:annotationRef/>
      </w:r>
      <w:r>
        <w:t>Melany</w:t>
      </w:r>
    </w:p>
  </w:comment>
  <w:comment w:id="6" w:author="adrian 8a" w:date="2022-03-17T15:00:00Z" w:initials="AOL">
    <w:p w14:paraId="139DA30E" w14:textId="77777777" w:rsidR="00006AE9" w:rsidRDefault="00006AE9">
      <w:pPr>
        <w:pStyle w:val="CommentText"/>
      </w:pPr>
      <w:r>
        <w:rPr>
          <w:rStyle w:val="CommentReference"/>
        </w:rPr>
        <w:annotationRef/>
      </w:r>
      <w:r>
        <w:t>Luigui</w:t>
      </w:r>
    </w:p>
  </w:comment>
  <w:comment w:id="13" w:author="adrian 8a" w:date="2022-03-17T15:00:00Z" w:initials="AOL">
    <w:p w14:paraId="218506DC" w14:textId="77777777" w:rsidR="00006AE9" w:rsidRDefault="00006AE9">
      <w:pPr>
        <w:pStyle w:val="CommentText"/>
      </w:pPr>
      <w:r>
        <w:rPr>
          <w:rStyle w:val="CommentReference"/>
        </w:rPr>
        <w:annotationRef/>
      </w:r>
      <w:r>
        <w:t>Luigui</w:t>
      </w:r>
    </w:p>
  </w:comment>
  <w:comment w:id="22" w:author="adrian 8a" w:date="2022-03-17T15:00:00Z" w:initials="AOL">
    <w:p w14:paraId="0764F74C" w14:textId="77777777" w:rsidR="00006AE9" w:rsidRDefault="00006AE9">
      <w:pPr>
        <w:pStyle w:val="CommentText"/>
      </w:pPr>
      <w:r>
        <w:rPr>
          <w:rStyle w:val="CommentReference"/>
        </w:rPr>
        <w:annotationRef/>
      </w:r>
      <w:r>
        <w:t>Luigui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1F980C" w15:done="0"/>
  <w15:commentEx w15:paraId="1C18A7E1" w15:done="0"/>
  <w15:commentEx w15:paraId="78ED19F5" w15:done="0"/>
  <w15:commentEx w15:paraId="3B09C730" w15:done="0"/>
  <w15:commentEx w15:paraId="012B4798" w15:done="0"/>
  <w15:commentEx w15:paraId="74664CCF" w15:done="0"/>
  <w15:commentEx w15:paraId="139DA30E" w15:done="0"/>
  <w15:commentEx w15:paraId="218506DC" w15:done="0"/>
  <w15:commentEx w15:paraId="0764F7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6C939" w16cex:dateUtc="2022-03-17T22:06:00Z"/>
  <w16cex:commentExtensible w16cex:durableId="25E6C93A" w16cex:dateUtc="2022-03-17T22:06:00Z"/>
  <w16cex:commentExtensible w16cex:durableId="25E6C93B" w16cex:dateUtc="2022-03-17T22:07:00Z"/>
  <w16cex:commentExtensible w16cex:durableId="25E6C93C" w16cex:dateUtc="2022-03-17T21:48:00Z"/>
  <w16cex:commentExtensible w16cex:durableId="25E6C93D" w16cex:dateUtc="2022-03-17T22:00:00Z"/>
  <w16cex:commentExtensible w16cex:durableId="25E6C93E" w16cex:dateUtc="2022-03-17T22:00:00Z"/>
  <w16cex:commentExtensible w16cex:durableId="25E6C93F" w16cex:dateUtc="2022-03-17T22:00:00Z"/>
  <w16cex:commentExtensible w16cex:durableId="25E6C940" w16cex:dateUtc="2022-03-17T22:00:00Z"/>
  <w16cex:commentExtensible w16cex:durableId="25E6C941" w16cex:dateUtc="2022-03-17T2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1F980C" w16cid:durableId="25E6C939"/>
  <w16cid:commentId w16cid:paraId="1C18A7E1" w16cid:durableId="25E6C93A"/>
  <w16cid:commentId w16cid:paraId="78ED19F5" w16cid:durableId="25E6C93B"/>
  <w16cid:commentId w16cid:paraId="3B09C730" w16cid:durableId="25E6C93C"/>
  <w16cid:commentId w16cid:paraId="012B4798" w16cid:durableId="25E6C93D"/>
  <w16cid:commentId w16cid:paraId="74664CCF" w16cid:durableId="25E6C93E"/>
  <w16cid:commentId w16cid:paraId="139DA30E" w16cid:durableId="25E6C93F"/>
  <w16cid:commentId w16cid:paraId="218506DC" w16cid:durableId="25E6C940"/>
  <w16cid:commentId w16cid:paraId="0764F74C" w16cid:durableId="25E6C9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GUI MICHEL GALLARDO BECERRA">
    <w15:presenceInfo w15:providerId="AD" w15:userId="S::luigui.gallardo@comunidad.unam.mx::746a3cea-02e5-445a-9c03-bd7e6e46e6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2624D"/>
    <w:rsid w:val="00006AE9"/>
    <w:rsid w:val="00013628"/>
    <w:rsid w:val="00024434"/>
    <w:rsid w:val="00031597"/>
    <w:rsid w:val="000603E4"/>
    <w:rsid w:val="000617BD"/>
    <w:rsid w:val="000660E4"/>
    <w:rsid w:val="00097A92"/>
    <w:rsid w:val="000A61E6"/>
    <w:rsid w:val="000B2C84"/>
    <w:rsid w:val="000C0110"/>
    <w:rsid w:val="000C2C33"/>
    <w:rsid w:val="000E10F8"/>
    <w:rsid w:val="00112F59"/>
    <w:rsid w:val="00142D78"/>
    <w:rsid w:val="00143BC1"/>
    <w:rsid w:val="00160992"/>
    <w:rsid w:val="00160A39"/>
    <w:rsid w:val="00163078"/>
    <w:rsid w:val="00187E56"/>
    <w:rsid w:val="00195954"/>
    <w:rsid w:val="001A7194"/>
    <w:rsid w:val="001B2BA7"/>
    <w:rsid w:val="001F4F37"/>
    <w:rsid w:val="002135F8"/>
    <w:rsid w:val="0023725A"/>
    <w:rsid w:val="002851F3"/>
    <w:rsid w:val="002B0ED8"/>
    <w:rsid w:val="002C01AB"/>
    <w:rsid w:val="002D074B"/>
    <w:rsid w:val="002D1789"/>
    <w:rsid w:val="002D5134"/>
    <w:rsid w:val="002E1179"/>
    <w:rsid w:val="002E3212"/>
    <w:rsid w:val="002F650E"/>
    <w:rsid w:val="00306EB5"/>
    <w:rsid w:val="00315101"/>
    <w:rsid w:val="00316449"/>
    <w:rsid w:val="00333C68"/>
    <w:rsid w:val="00342C6F"/>
    <w:rsid w:val="00353BB7"/>
    <w:rsid w:val="003941D5"/>
    <w:rsid w:val="003B1159"/>
    <w:rsid w:val="003B50DE"/>
    <w:rsid w:val="003C2FE7"/>
    <w:rsid w:val="003E274A"/>
    <w:rsid w:val="004263EA"/>
    <w:rsid w:val="00440B20"/>
    <w:rsid w:val="004504F0"/>
    <w:rsid w:val="00453001"/>
    <w:rsid w:val="004650D2"/>
    <w:rsid w:val="00465784"/>
    <w:rsid w:val="00475641"/>
    <w:rsid w:val="00481220"/>
    <w:rsid w:val="0049148E"/>
    <w:rsid w:val="00494773"/>
    <w:rsid w:val="004A37A6"/>
    <w:rsid w:val="004B6D7E"/>
    <w:rsid w:val="00512817"/>
    <w:rsid w:val="00525C9D"/>
    <w:rsid w:val="00527D4F"/>
    <w:rsid w:val="00542851"/>
    <w:rsid w:val="005503C3"/>
    <w:rsid w:val="00550851"/>
    <w:rsid w:val="00556DFA"/>
    <w:rsid w:val="005746C6"/>
    <w:rsid w:val="00581C5C"/>
    <w:rsid w:val="00581FDF"/>
    <w:rsid w:val="00584AC1"/>
    <w:rsid w:val="0059532F"/>
    <w:rsid w:val="0059678D"/>
    <w:rsid w:val="005B32D8"/>
    <w:rsid w:val="005C5982"/>
    <w:rsid w:val="0060526F"/>
    <w:rsid w:val="00631A66"/>
    <w:rsid w:val="00643FE9"/>
    <w:rsid w:val="00652AAA"/>
    <w:rsid w:val="006559A2"/>
    <w:rsid w:val="00661EBC"/>
    <w:rsid w:val="00661EDA"/>
    <w:rsid w:val="00663E50"/>
    <w:rsid w:val="00675499"/>
    <w:rsid w:val="00680583"/>
    <w:rsid w:val="00692AE4"/>
    <w:rsid w:val="00694018"/>
    <w:rsid w:val="00695F64"/>
    <w:rsid w:val="006C6921"/>
    <w:rsid w:val="006F24E4"/>
    <w:rsid w:val="00740C37"/>
    <w:rsid w:val="00744932"/>
    <w:rsid w:val="00745583"/>
    <w:rsid w:val="007C6059"/>
    <w:rsid w:val="007E0D03"/>
    <w:rsid w:val="007E1512"/>
    <w:rsid w:val="00804DB9"/>
    <w:rsid w:val="00805C22"/>
    <w:rsid w:val="0082624D"/>
    <w:rsid w:val="008434FB"/>
    <w:rsid w:val="008459C5"/>
    <w:rsid w:val="00845CEE"/>
    <w:rsid w:val="00857971"/>
    <w:rsid w:val="00865491"/>
    <w:rsid w:val="0087139E"/>
    <w:rsid w:val="00883859"/>
    <w:rsid w:val="00910024"/>
    <w:rsid w:val="00915298"/>
    <w:rsid w:val="0092561D"/>
    <w:rsid w:val="00961929"/>
    <w:rsid w:val="0096770F"/>
    <w:rsid w:val="0097475C"/>
    <w:rsid w:val="00977C40"/>
    <w:rsid w:val="0098656F"/>
    <w:rsid w:val="00991275"/>
    <w:rsid w:val="00994563"/>
    <w:rsid w:val="009C2B19"/>
    <w:rsid w:val="009D4DAD"/>
    <w:rsid w:val="009E2606"/>
    <w:rsid w:val="00A01432"/>
    <w:rsid w:val="00A4372E"/>
    <w:rsid w:val="00A504F1"/>
    <w:rsid w:val="00A735B0"/>
    <w:rsid w:val="00A76C05"/>
    <w:rsid w:val="00A85295"/>
    <w:rsid w:val="00A86EF6"/>
    <w:rsid w:val="00AE6F37"/>
    <w:rsid w:val="00AF7BE1"/>
    <w:rsid w:val="00B034B3"/>
    <w:rsid w:val="00B5089A"/>
    <w:rsid w:val="00B51C30"/>
    <w:rsid w:val="00BB2639"/>
    <w:rsid w:val="00C035FE"/>
    <w:rsid w:val="00C042F7"/>
    <w:rsid w:val="00C24277"/>
    <w:rsid w:val="00C2436E"/>
    <w:rsid w:val="00C2446C"/>
    <w:rsid w:val="00C44FAC"/>
    <w:rsid w:val="00C51CBA"/>
    <w:rsid w:val="00C534B5"/>
    <w:rsid w:val="00C614FB"/>
    <w:rsid w:val="00C74180"/>
    <w:rsid w:val="00C84C8B"/>
    <w:rsid w:val="00C913F4"/>
    <w:rsid w:val="00CA1D97"/>
    <w:rsid w:val="00CB6FD5"/>
    <w:rsid w:val="00CB713E"/>
    <w:rsid w:val="00CD153B"/>
    <w:rsid w:val="00CF239F"/>
    <w:rsid w:val="00CF6DAE"/>
    <w:rsid w:val="00CF7744"/>
    <w:rsid w:val="00D02A11"/>
    <w:rsid w:val="00D26F3A"/>
    <w:rsid w:val="00D45AAC"/>
    <w:rsid w:val="00D46E75"/>
    <w:rsid w:val="00D57423"/>
    <w:rsid w:val="00D71930"/>
    <w:rsid w:val="00D756AE"/>
    <w:rsid w:val="00D832AA"/>
    <w:rsid w:val="00D833C6"/>
    <w:rsid w:val="00D97441"/>
    <w:rsid w:val="00DB1CE5"/>
    <w:rsid w:val="00DB3362"/>
    <w:rsid w:val="00DB376C"/>
    <w:rsid w:val="00DB50A9"/>
    <w:rsid w:val="00DD0061"/>
    <w:rsid w:val="00DE262F"/>
    <w:rsid w:val="00DF0BFA"/>
    <w:rsid w:val="00DF3870"/>
    <w:rsid w:val="00E12835"/>
    <w:rsid w:val="00E15E49"/>
    <w:rsid w:val="00E2016D"/>
    <w:rsid w:val="00E43119"/>
    <w:rsid w:val="00E50968"/>
    <w:rsid w:val="00E524C0"/>
    <w:rsid w:val="00E55817"/>
    <w:rsid w:val="00E5701C"/>
    <w:rsid w:val="00E9209E"/>
    <w:rsid w:val="00EC3884"/>
    <w:rsid w:val="00EC48A0"/>
    <w:rsid w:val="00ED7CFE"/>
    <w:rsid w:val="00EF6338"/>
    <w:rsid w:val="00F04C40"/>
    <w:rsid w:val="00F15179"/>
    <w:rsid w:val="00F23A22"/>
    <w:rsid w:val="00F541A8"/>
    <w:rsid w:val="00F77FD2"/>
    <w:rsid w:val="00F9175D"/>
    <w:rsid w:val="00F9681D"/>
    <w:rsid w:val="00FA1338"/>
    <w:rsid w:val="00FB640F"/>
    <w:rsid w:val="00FC6662"/>
    <w:rsid w:val="00FD46F1"/>
    <w:rsid w:val="00FD59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02B7F"/>
  <w15:docId w15:val="{24430DA0-8B16-DC4F-954A-9B85BF810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FD2"/>
    <w:pPr>
      <w:ind w:left="720"/>
      <w:contextualSpacing/>
    </w:pPr>
  </w:style>
  <w:style w:type="character" w:styleId="Hyperlink">
    <w:name w:val="Hyperlink"/>
    <w:basedOn w:val="DefaultParagraphFont"/>
    <w:uiPriority w:val="99"/>
    <w:unhideWhenUsed/>
    <w:rsid w:val="00D26F3A"/>
    <w:rPr>
      <w:color w:val="0000FF"/>
      <w:u w:val="single"/>
    </w:rPr>
  </w:style>
  <w:style w:type="paragraph" w:styleId="NormalWeb">
    <w:name w:val="Normal (Web)"/>
    <w:basedOn w:val="Normal"/>
    <w:uiPriority w:val="99"/>
    <w:unhideWhenUsed/>
    <w:qFormat/>
    <w:rsid w:val="00160A39"/>
    <w:pPr>
      <w:spacing w:before="100" w:beforeAutospacing="1" w:after="142"/>
    </w:pPr>
    <w:rPr>
      <w:rFonts w:ascii="Times New Roman" w:eastAsia="Times New Roman" w:hAnsi="Times New Roman" w:cs="Times New Roman"/>
      <w:sz w:val="24"/>
      <w:szCs w:val="24"/>
      <w:lang w:eastAsia="es-MX"/>
    </w:rPr>
  </w:style>
  <w:style w:type="paragraph" w:styleId="BalloonText">
    <w:name w:val="Balloon Text"/>
    <w:basedOn w:val="Normal"/>
    <w:link w:val="BalloonTextChar"/>
    <w:uiPriority w:val="99"/>
    <w:semiHidden/>
    <w:unhideWhenUsed/>
    <w:rsid w:val="000B2C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C84"/>
    <w:rPr>
      <w:rFonts w:ascii="Tahoma" w:hAnsi="Tahoma" w:cs="Tahoma"/>
      <w:sz w:val="16"/>
      <w:szCs w:val="16"/>
    </w:rPr>
  </w:style>
  <w:style w:type="table" w:customStyle="1" w:styleId="ListTable1Light-Accent31">
    <w:name w:val="List Table 1 Light - Accent 31"/>
    <w:basedOn w:val="TableNormal"/>
    <w:uiPriority w:val="46"/>
    <w:rsid w:val="000B2C84"/>
    <w:pPr>
      <w:spacing w:after="0" w:line="240" w:lineRule="auto"/>
    </w:pPr>
    <w:rPr>
      <w:sz w:val="24"/>
      <w:szCs w:val="24"/>
    </w:r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CommentReference">
    <w:name w:val="annotation reference"/>
    <w:basedOn w:val="DefaultParagraphFont"/>
    <w:uiPriority w:val="99"/>
    <w:semiHidden/>
    <w:unhideWhenUsed/>
    <w:rsid w:val="002D5134"/>
    <w:rPr>
      <w:sz w:val="16"/>
      <w:szCs w:val="16"/>
    </w:rPr>
  </w:style>
  <w:style w:type="paragraph" w:styleId="CommentText">
    <w:name w:val="annotation text"/>
    <w:basedOn w:val="Normal"/>
    <w:link w:val="CommentTextChar"/>
    <w:uiPriority w:val="99"/>
    <w:semiHidden/>
    <w:unhideWhenUsed/>
    <w:rsid w:val="002D5134"/>
    <w:pPr>
      <w:spacing w:line="240" w:lineRule="auto"/>
    </w:pPr>
    <w:rPr>
      <w:sz w:val="20"/>
      <w:szCs w:val="20"/>
    </w:rPr>
  </w:style>
  <w:style w:type="character" w:customStyle="1" w:styleId="CommentTextChar">
    <w:name w:val="Comment Text Char"/>
    <w:basedOn w:val="DefaultParagraphFont"/>
    <w:link w:val="CommentText"/>
    <w:uiPriority w:val="99"/>
    <w:semiHidden/>
    <w:rsid w:val="002D5134"/>
    <w:rPr>
      <w:sz w:val="20"/>
      <w:szCs w:val="20"/>
    </w:rPr>
  </w:style>
  <w:style w:type="paragraph" w:styleId="CommentSubject">
    <w:name w:val="annotation subject"/>
    <w:basedOn w:val="CommentText"/>
    <w:next w:val="CommentText"/>
    <w:link w:val="CommentSubjectChar"/>
    <w:uiPriority w:val="99"/>
    <w:semiHidden/>
    <w:unhideWhenUsed/>
    <w:rsid w:val="002D5134"/>
    <w:rPr>
      <w:b/>
      <w:bCs/>
    </w:rPr>
  </w:style>
  <w:style w:type="character" w:customStyle="1" w:styleId="CommentSubjectChar">
    <w:name w:val="Comment Subject Char"/>
    <w:basedOn w:val="CommentTextChar"/>
    <w:link w:val="CommentSubject"/>
    <w:uiPriority w:val="99"/>
    <w:semiHidden/>
    <w:rsid w:val="002D51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117371">
      <w:bodyDiv w:val="1"/>
      <w:marLeft w:val="0"/>
      <w:marRight w:val="0"/>
      <w:marTop w:val="0"/>
      <w:marBottom w:val="0"/>
      <w:divBdr>
        <w:top w:val="none" w:sz="0" w:space="0" w:color="auto"/>
        <w:left w:val="none" w:sz="0" w:space="0" w:color="auto"/>
        <w:bottom w:val="none" w:sz="0" w:space="0" w:color="auto"/>
        <w:right w:val="none" w:sz="0" w:space="0" w:color="auto"/>
      </w:divBdr>
    </w:div>
    <w:div w:id="817956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tiff"/><Relationship Id="rId39" Type="http://schemas.openxmlformats.org/officeDocument/2006/relationships/fontTable" Target="fontTable.xml"/><Relationship Id="rId21" Type="http://schemas.openxmlformats.org/officeDocument/2006/relationships/image" Target="media/image6.tiff"/><Relationship Id="rId34" Type="http://schemas.openxmlformats.org/officeDocument/2006/relationships/hyperlink" Target="https://pubmed.ncbi.nlm.nih.gov/34307189/" TargetMode="External"/><Relationship Id="rId7" Type="http://schemas.openxmlformats.org/officeDocument/2006/relationships/hyperlink" Target="https://doi.org/10.1038/s41564-017-0053-y" TargetMode="External"/><Relationship Id="rId2" Type="http://schemas.openxmlformats.org/officeDocument/2006/relationships/settings" Target="settings.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doi.org/10.1038/ncomms5498" TargetMode="External"/><Relationship Id="rId11" Type="http://schemas.openxmlformats.org/officeDocument/2006/relationships/hyperlink" Target="https://pubmed.ncbi.nlm.nih.gov/34307189/" TargetMode="External"/><Relationship Id="rId24" Type="http://schemas.openxmlformats.org/officeDocument/2006/relationships/image" Target="media/image9.tiff"/><Relationship Id="rId32" Type="http://schemas.openxmlformats.org/officeDocument/2006/relationships/hyperlink" Target="https://www.nature.com/articles/ncomms5498" TargetMode="External"/><Relationship Id="rId37" Type="http://schemas.openxmlformats.org/officeDocument/2006/relationships/hyperlink" Target="https://www.mdpi.com/2072-6643/11/3/666" TargetMode="External"/><Relationship Id="rId40" Type="http://schemas.microsoft.com/office/2011/relationships/people" Target="people.xml"/><Relationship Id="rId5" Type="http://schemas.openxmlformats.org/officeDocument/2006/relationships/hyperlink" Target="https://www.ncbi.nlm.nih.gov/pmc/articles/PMC7551546/" TargetMode="External"/><Relationship Id="rId15" Type="http://schemas.microsoft.com/office/2016/09/relationships/commentsIds" Target="commentsIds.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hyperlink" Target="https://microbiomejournal.biomedcentral.com/articles/10.1186/s40168-018-0598-x" TargetMode="External"/><Relationship Id="rId10" Type="http://schemas.openxmlformats.org/officeDocument/2006/relationships/hyperlink" Target="https://www.nature.com/articles/s41467-019-14103-3"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hyperlink" Target="mailto:aochoa@ibt.unam.mx" TargetMode="External"/><Relationship Id="rId9" Type="http://schemas.openxmlformats.org/officeDocument/2006/relationships/hyperlink" Target="https://pubmed.ncbi.nlm.nih.gov/31600503/" TargetMode="External"/><Relationship Id="rId14" Type="http://schemas.microsoft.com/office/2011/relationships/commentsExtended" Target="commentsExtended.xml"/><Relationship Id="rId22" Type="http://schemas.openxmlformats.org/officeDocument/2006/relationships/image" Target="media/image7.tif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nature.com/articles/s41467-019-14103-3" TargetMode="External"/><Relationship Id="rId8" Type="http://schemas.openxmlformats.org/officeDocument/2006/relationships/hyperlink" Target="https://www.nature.com/articles/s41467-018-07225-7" TargetMode="External"/><Relationship Id="rId3"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tiff"/><Relationship Id="rId33" Type="http://schemas.openxmlformats.org/officeDocument/2006/relationships/hyperlink" Target="https://pubmed.ncbi.nlm.nih.gov/31285584/" TargetMode="External"/><Relationship Id="rId38" Type="http://schemas.openxmlformats.org/officeDocument/2006/relationships/hyperlink" Target="https://pubmed.ncbi.nlm.nih.gov/3015738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394</TotalTime>
  <Pages>19</Pages>
  <Words>6874</Words>
  <Characters>39184</Characters>
  <Application>Microsoft Office Word</Application>
  <DocSecurity>0</DocSecurity>
  <Lines>326</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8a</dc:creator>
  <cp:keywords/>
  <dc:description/>
  <cp:lastModifiedBy>LUIGUI MICHEL GALLARDO BECERRA</cp:lastModifiedBy>
  <cp:revision>30</cp:revision>
  <dcterms:created xsi:type="dcterms:W3CDTF">2022-03-16T18:08:00Z</dcterms:created>
  <dcterms:modified xsi:type="dcterms:W3CDTF">2022-03-24T18:05:00Z</dcterms:modified>
</cp:coreProperties>
</file>